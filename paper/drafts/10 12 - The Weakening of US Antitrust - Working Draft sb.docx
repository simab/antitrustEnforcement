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4EC059" w14:textId="77777777" w:rsidR="0093558E" w:rsidRDefault="004C76A1" w:rsidP="0092245D">
      <w:pPr>
        <w:pStyle w:val="ListParagraph"/>
        <w:spacing w:before="60" w:after="60"/>
        <w:contextualSpacing w:val="0"/>
        <w:jc w:val="center"/>
        <w:rPr>
          <w:rFonts w:ascii="Times New Roman" w:hAnsi="Times New Roman" w:cs="Times New Roman"/>
          <w:b/>
          <w:bCs/>
          <w:sz w:val="28"/>
          <w:szCs w:val="28"/>
        </w:rPr>
      </w:pPr>
      <w:bookmarkStart w:id="0" w:name="OLE_LINK1"/>
      <w:bookmarkStart w:id="1" w:name="OLE_LINK2"/>
      <w:r>
        <w:rPr>
          <w:rFonts w:ascii="Times New Roman" w:hAnsi="Times New Roman" w:cs="Times New Roman"/>
          <w:b/>
          <w:bCs/>
          <w:sz w:val="28"/>
          <w:szCs w:val="28"/>
        </w:rPr>
        <w:t xml:space="preserve">The </w:t>
      </w:r>
      <w:r w:rsidR="0023417E">
        <w:rPr>
          <w:rFonts w:ascii="Times New Roman" w:hAnsi="Times New Roman" w:cs="Times New Roman"/>
          <w:b/>
          <w:bCs/>
          <w:sz w:val="28"/>
          <w:szCs w:val="28"/>
        </w:rPr>
        <w:t>P</w:t>
      </w:r>
      <w:r>
        <w:rPr>
          <w:rFonts w:ascii="Times New Roman" w:hAnsi="Times New Roman" w:cs="Times New Roman"/>
          <w:b/>
          <w:bCs/>
          <w:sz w:val="28"/>
          <w:szCs w:val="28"/>
        </w:rPr>
        <w:t xml:space="preserve">olitical </w:t>
      </w:r>
      <w:r w:rsidR="0023417E">
        <w:rPr>
          <w:rFonts w:ascii="Times New Roman" w:hAnsi="Times New Roman" w:cs="Times New Roman"/>
          <w:b/>
          <w:bCs/>
          <w:sz w:val="28"/>
          <w:szCs w:val="28"/>
        </w:rPr>
        <w:t>E</w:t>
      </w:r>
      <w:r>
        <w:rPr>
          <w:rFonts w:ascii="Times New Roman" w:hAnsi="Times New Roman" w:cs="Times New Roman"/>
          <w:b/>
          <w:bCs/>
          <w:sz w:val="28"/>
          <w:szCs w:val="28"/>
        </w:rPr>
        <w:t xml:space="preserve">conomy </w:t>
      </w:r>
      <w:r w:rsidR="0023417E">
        <w:rPr>
          <w:rFonts w:ascii="Times New Roman" w:hAnsi="Times New Roman" w:cs="Times New Roman"/>
          <w:b/>
          <w:bCs/>
          <w:sz w:val="28"/>
          <w:szCs w:val="28"/>
        </w:rPr>
        <w:t>o</w:t>
      </w:r>
      <w:r>
        <w:rPr>
          <w:rFonts w:ascii="Times New Roman" w:hAnsi="Times New Roman" w:cs="Times New Roman"/>
          <w:b/>
          <w:bCs/>
          <w:sz w:val="28"/>
          <w:szCs w:val="28"/>
        </w:rPr>
        <w:t>f</w:t>
      </w:r>
      <w:r w:rsidR="001677CD">
        <w:rPr>
          <w:rFonts w:ascii="Times New Roman" w:hAnsi="Times New Roman" w:cs="Times New Roman"/>
          <w:b/>
          <w:bCs/>
          <w:sz w:val="28"/>
          <w:szCs w:val="28"/>
        </w:rPr>
        <w:t xml:space="preserve"> the Decline</w:t>
      </w:r>
      <w:r>
        <w:rPr>
          <w:rFonts w:ascii="Times New Roman" w:hAnsi="Times New Roman" w:cs="Times New Roman"/>
          <w:b/>
          <w:bCs/>
          <w:sz w:val="28"/>
          <w:szCs w:val="28"/>
        </w:rPr>
        <w:t xml:space="preserve"> </w:t>
      </w:r>
    </w:p>
    <w:p w14:paraId="12DBCC31" w14:textId="5BA1B2A1" w:rsidR="00CD1A85" w:rsidRPr="0074270A" w:rsidRDefault="0093558E" w:rsidP="0092245D">
      <w:pPr>
        <w:pStyle w:val="ListParagraph"/>
        <w:spacing w:before="60" w:after="60"/>
        <w:contextualSpacing w:val="0"/>
        <w:jc w:val="center"/>
        <w:rPr>
          <w:rFonts w:ascii="Times New Roman" w:hAnsi="Times New Roman" w:cs="Times New Roman"/>
          <w:b/>
          <w:bCs/>
          <w:sz w:val="28"/>
          <w:szCs w:val="28"/>
        </w:rPr>
      </w:pPr>
      <w:r>
        <w:rPr>
          <w:rFonts w:ascii="Times New Roman" w:hAnsi="Times New Roman" w:cs="Times New Roman"/>
          <w:b/>
          <w:bCs/>
          <w:sz w:val="28"/>
          <w:szCs w:val="28"/>
        </w:rPr>
        <w:t xml:space="preserve">in </w:t>
      </w:r>
      <w:r w:rsidR="0023417E">
        <w:rPr>
          <w:rFonts w:ascii="Times New Roman" w:hAnsi="Times New Roman" w:cs="Times New Roman"/>
          <w:b/>
          <w:bCs/>
          <w:sz w:val="28"/>
          <w:szCs w:val="28"/>
        </w:rPr>
        <w:t>A</w:t>
      </w:r>
      <w:r w:rsidR="004C76A1">
        <w:rPr>
          <w:rFonts w:ascii="Times New Roman" w:hAnsi="Times New Roman" w:cs="Times New Roman"/>
          <w:b/>
          <w:bCs/>
          <w:sz w:val="28"/>
          <w:szCs w:val="28"/>
        </w:rPr>
        <w:t xml:space="preserve">ntitrust </w:t>
      </w:r>
      <w:r w:rsidR="0023417E">
        <w:rPr>
          <w:rFonts w:ascii="Times New Roman" w:hAnsi="Times New Roman" w:cs="Times New Roman"/>
          <w:b/>
          <w:bCs/>
          <w:sz w:val="28"/>
          <w:szCs w:val="28"/>
        </w:rPr>
        <w:t>E</w:t>
      </w:r>
      <w:r w:rsidR="004C76A1">
        <w:rPr>
          <w:rFonts w:ascii="Times New Roman" w:hAnsi="Times New Roman" w:cs="Times New Roman"/>
          <w:b/>
          <w:bCs/>
          <w:sz w:val="28"/>
          <w:szCs w:val="28"/>
        </w:rPr>
        <w:t>nforcement</w:t>
      </w:r>
      <w:r w:rsidR="001677CD">
        <w:rPr>
          <w:rFonts w:ascii="Times New Roman" w:hAnsi="Times New Roman" w:cs="Times New Roman"/>
          <w:b/>
          <w:bCs/>
          <w:sz w:val="28"/>
          <w:szCs w:val="28"/>
        </w:rPr>
        <w:t xml:space="preserve"> in the United States</w:t>
      </w:r>
    </w:p>
    <w:p w14:paraId="6205BD96" w14:textId="37EC2559" w:rsidR="00E04930" w:rsidRPr="005A4B13" w:rsidRDefault="00E04930" w:rsidP="0092245D">
      <w:pPr>
        <w:pStyle w:val="ListParagraph"/>
        <w:spacing w:before="60" w:after="60"/>
        <w:contextualSpacing w:val="0"/>
        <w:jc w:val="center"/>
        <w:rPr>
          <w:rFonts w:ascii="Times New Roman" w:hAnsi="Times New Roman" w:cs="Times New Roman"/>
          <w:lang w:val="it-IT"/>
        </w:rPr>
      </w:pPr>
      <w:r w:rsidRPr="005A4B13">
        <w:rPr>
          <w:rFonts w:ascii="Times New Roman" w:hAnsi="Times New Roman" w:cs="Times New Roman"/>
          <w:lang w:val="it-IT"/>
        </w:rPr>
        <w:t>Filippo Lancieri</w:t>
      </w:r>
    </w:p>
    <w:p w14:paraId="3E36DF63" w14:textId="4364BB86" w:rsidR="005E2C9D" w:rsidRPr="005A4B13" w:rsidRDefault="005E2C9D" w:rsidP="0092245D">
      <w:pPr>
        <w:pStyle w:val="ListParagraph"/>
        <w:spacing w:before="60" w:after="60"/>
        <w:contextualSpacing w:val="0"/>
        <w:jc w:val="center"/>
        <w:rPr>
          <w:rFonts w:ascii="Times New Roman" w:hAnsi="Times New Roman" w:cs="Times New Roman"/>
          <w:lang w:val="it-IT"/>
        </w:rPr>
      </w:pPr>
      <w:r w:rsidRPr="005A4B13">
        <w:rPr>
          <w:rFonts w:ascii="Times New Roman" w:hAnsi="Times New Roman" w:cs="Times New Roman"/>
          <w:lang w:val="it-IT"/>
        </w:rPr>
        <w:t xml:space="preserve">Eric </w:t>
      </w:r>
      <w:r w:rsidR="003A606E" w:rsidRPr="005A4B13">
        <w:rPr>
          <w:rFonts w:ascii="Times New Roman" w:hAnsi="Times New Roman" w:cs="Times New Roman"/>
          <w:lang w:val="it-IT"/>
        </w:rPr>
        <w:t xml:space="preserve">A. </w:t>
      </w:r>
      <w:r w:rsidRPr="005A4B13">
        <w:rPr>
          <w:rFonts w:ascii="Times New Roman" w:hAnsi="Times New Roman" w:cs="Times New Roman"/>
          <w:lang w:val="it-IT"/>
        </w:rPr>
        <w:t>Posner</w:t>
      </w:r>
    </w:p>
    <w:p w14:paraId="54BE1DA8" w14:textId="3CE92C13" w:rsidR="00501F1B" w:rsidRPr="005A4B13" w:rsidRDefault="00501F1B" w:rsidP="00501F1B">
      <w:pPr>
        <w:pStyle w:val="ListParagraph"/>
        <w:spacing w:before="60" w:after="60"/>
        <w:contextualSpacing w:val="0"/>
        <w:jc w:val="center"/>
        <w:rPr>
          <w:rFonts w:ascii="Times New Roman" w:hAnsi="Times New Roman" w:cs="Times New Roman"/>
          <w:lang w:val="it-IT"/>
        </w:rPr>
      </w:pPr>
      <w:r w:rsidRPr="005A4B13">
        <w:rPr>
          <w:rFonts w:ascii="Times New Roman" w:hAnsi="Times New Roman" w:cs="Times New Roman"/>
          <w:lang w:val="it-IT"/>
        </w:rPr>
        <w:t>Luigi Zingales</w:t>
      </w:r>
      <w:r w:rsidR="00313BA9" w:rsidRPr="005A3B37">
        <w:rPr>
          <w:rStyle w:val="FootnoteReference"/>
        </w:rPr>
        <w:footnoteReference w:id="1"/>
      </w:r>
    </w:p>
    <w:p w14:paraId="584CAA05" w14:textId="77777777" w:rsidR="003A606E" w:rsidRPr="005A4B13" w:rsidRDefault="003A606E" w:rsidP="00501F1B">
      <w:pPr>
        <w:pStyle w:val="ListParagraph"/>
        <w:spacing w:before="60" w:after="60"/>
        <w:contextualSpacing w:val="0"/>
        <w:jc w:val="center"/>
        <w:rPr>
          <w:rFonts w:ascii="Times New Roman" w:hAnsi="Times New Roman" w:cs="Times New Roman"/>
          <w:lang w:val="it-IT"/>
        </w:rPr>
      </w:pPr>
    </w:p>
    <w:p w14:paraId="29BE9288" w14:textId="53180FB5" w:rsidR="00EB58BC" w:rsidRDefault="00C01F12" w:rsidP="0092245D">
      <w:pPr>
        <w:pStyle w:val="ListParagraph"/>
        <w:spacing w:before="60" w:after="60"/>
        <w:contextualSpacing w:val="0"/>
        <w:jc w:val="center"/>
        <w:rPr>
          <w:rFonts w:ascii="Times New Roman" w:hAnsi="Times New Roman" w:cs="Times New Roman"/>
        </w:rPr>
      </w:pPr>
      <w:r>
        <w:rPr>
          <w:rFonts w:ascii="Times New Roman" w:hAnsi="Times New Roman" w:cs="Times New Roman"/>
        </w:rPr>
        <w:t xml:space="preserve">October </w:t>
      </w:r>
      <w:r w:rsidR="002E57F5" w:rsidRPr="002E57F5">
        <w:rPr>
          <w:rFonts w:ascii="Times New Roman" w:hAnsi="Times New Roman" w:cs="Times New Roman"/>
          <w:highlight w:val="yellow"/>
        </w:rPr>
        <w:t>XXXX</w:t>
      </w:r>
      <w:r w:rsidR="003A606E">
        <w:rPr>
          <w:rFonts w:ascii="Times New Roman" w:hAnsi="Times New Roman" w:cs="Times New Roman"/>
        </w:rPr>
        <w:t>, 2021</w:t>
      </w:r>
    </w:p>
    <w:p w14:paraId="271DCA5D" w14:textId="77777777" w:rsidR="003A606E" w:rsidRDefault="003A606E" w:rsidP="0092245D">
      <w:pPr>
        <w:pStyle w:val="ListParagraph"/>
        <w:spacing w:before="60" w:after="60"/>
        <w:contextualSpacing w:val="0"/>
        <w:jc w:val="center"/>
        <w:rPr>
          <w:rFonts w:ascii="Times New Roman" w:hAnsi="Times New Roman" w:cs="Times New Roman"/>
        </w:rPr>
      </w:pPr>
    </w:p>
    <w:p w14:paraId="5471B576" w14:textId="130A070C" w:rsidR="0093509A" w:rsidRDefault="0093509A" w:rsidP="00EB58BC">
      <w:pPr>
        <w:pStyle w:val="ListParagraph"/>
        <w:spacing w:before="60" w:after="60"/>
        <w:contextualSpacing w:val="0"/>
        <w:rPr>
          <w:rFonts w:ascii="Times New Roman" w:hAnsi="Times New Roman" w:cs="Times New Roman"/>
        </w:rPr>
      </w:pPr>
      <w:r w:rsidRPr="0093509A">
        <w:rPr>
          <w:rFonts w:ascii="Times New Roman" w:hAnsi="Times New Roman" w:cs="Times New Roman"/>
          <w:i/>
        </w:rPr>
        <w:t>Abstract</w:t>
      </w:r>
      <w:r>
        <w:rPr>
          <w:rFonts w:ascii="Times New Roman" w:hAnsi="Times New Roman" w:cs="Times New Roman"/>
        </w:rPr>
        <w:t>. Antitrust enforcement in the United States has declined since the 1960s. Research suggests that</w:t>
      </w:r>
      <w:r w:rsidR="007A76C6">
        <w:rPr>
          <w:rFonts w:ascii="Times New Roman" w:hAnsi="Times New Roman" w:cs="Times New Roman"/>
        </w:rPr>
        <w:t>,</w:t>
      </w:r>
      <w:r>
        <w:rPr>
          <w:rFonts w:ascii="Times New Roman" w:hAnsi="Times New Roman" w:cs="Times New Roman"/>
        </w:rPr>
        <w:t xml:space="preserve"> as a consequence</w:t>
      </w:r>
      <w:r w:rsidR="007A76C6">
        <w:rPr>
          <w:rFonts w:ascii="Times New Roman" w:hAnsi="Times New Roman" w:cs="Times New Roman"/>
        </w:rPr>
        <w:t>,</w:t>
      </w:r>
      <w:r>
        <w:rPr>
          <w:rFonts w:ascii="Times New Roman" w:hAnsi="Times New Roman" w:cs="Times New Roman"/>
        </w:rPr>
        <w:t xml:space="preserve"> concentration has increased, as have price markups and corporate profits. We investigate the political causes of this decline </w:t>
      </w:r>
      <w:r w:rsidR="00997CCC">
        <w:rPr>
          <w:rFonts w:ascii="Times New Roman" w:hAnsi="Times New Roman" w:cs="Times New Roman"/>
        </w:rPr>
        <w:t xml:space="preserve">in </w:t>
      </w:r>
      <w:r>
        <w:rPr>
          <w:rFonts w:ascii="Times New Roman" w:hAnsi="Times New Roman" w:cs="Times New Roman"/>
        </w:rPr>
        <w:t>enforcement</w:t>
      </w:r>
      <w:del w:id="2" w:author="Sima Niondi" w:date="2021-10-12T15:15:00Z">
        <w:r w:rsidDel="00D05486">
          <w:rPr>
            <w:rFonts w:ascii="Times New Roman" w:hAnsi="Times New Roman" w:cs="Times New Roman"/>
          </w:rPr>
          <w:delText>,</w:delText>
        </w:r>
      </w:del>
      <w:r>
        <w:rPr>
          <w:rFonts w:ascii="Times New Roman" w:hAnsi="Times New Roman" w:cs="Times New Roman"/>
        </w:rPr>
        <w:t xml:space="preserve"> and consider three possible explanations: a decline in public support for antitrust enforcement, capture by special interests, and ideological changes among judges and regulators. We conclude that</w:t>
      </w:r>
      <w:r w:rsidR="00946E6A">
        <w:rPr>
          <w:rFonts w:ascii="Times New Roman" w:hAnsi="Times New Roman" w:cs="Times New Roman"/>
        </w:rPr>
        <w:t xml:space="preserve"> </w:t>
      </w:r>
      <w:r w:rsidR="00980A18">
        <w:rPr>
          <w:rFonts w:ascii="Times New Roman" w:hAnsi="Times New Roman" w:cs="Times New Roman"/>
        </w:rPr>
        <w:t>there was no public support</w:t>
      </w:r>
      <w:r w:rsidR="005B6ABD">
        <w:rPr>
          <w:rFonts w:ascii="Times New Roman" w:hAnsi="Times New Roman" w:cs="Times New Roman"/>
        </w:rPr>
        <w:t xml:space="preserve"> for</w:t>
      </w:r>
      <w:r w:rsidR="00980A18">
        <w:rPr>
          <w:rFonts w:ascii="Times New Roman" w:hAnsi="Times New Roman" w:cs="Times New Roman"/>
        </w:rPr>
        <w:t xml:space="preserve"> or endorsement </w:t>
      </w:r>
      <w:r w:rsidR="005B6ABD">
        <w:rPr>
          <w:rFonts w:ascii="Times New Roman" w:hAnsi="Times New Roman" w:cs="Times New Roman"/>
        </w:rPr>
        <w:t>of</w:t>
      </w:r>
      <w:r w:rsidR="00980A18">
        <w:rPr>
          <w:rFonts w:ascii="Times New Roman" w:hAnsi="Times New Roman" w:cs="Times New Roman"/>
        </w:rPr>
        <w:t xml:space="preserve"> the </w:t>
      </w:r>
      <w:r w:rsidR="005B6ABD">
        <w:rPr>
          <w:rFonts w:ascii="Times New Roman" w:hAnsi="Times New Roman" w:cs="Times New Roman"/>
        </w:rPr>
        <w:t>weakening of</w:t>
      </w:r>
      <w:r w:rsidR="00980A18">
        <w:rPr>
          <w:rFonts w:ascii="Times New Roman" w:hAnsi="Times New Roman" w:cs="Times New Roman"/>
        </w:rPr>
        <w:t xml:space="preserve"> antitrust enforcement—it was a technocratic decision </w:t>
      </w:r>
      <w:r w:rsidR="005B6ABD">
        <w:rPr>
          <w:rFonts w:ascii="Times New Roman" w:hAnsi="Times New Roman" w:cs="Times New Roman"/>
        </w:rPr>
        <w:t>made</w:t>
      </w:r>
      <w:r w:rsidR="00980A18">
        <w:rPr>
          <w:rFonts w:ascii="Times New Roman" w:hAnsi="Times New Roman" w:cs="Times New Roman"/>
        </w:rPr>
        <w:t xml:space="preserve"> outside of </w:t>
      </w:r>
      <w:r w:rsidR="005B6ABD">
        <w:rPr>
          <w:rFonts w:ascii="Times New Roman" w:hAnsi="Times New Roman" w:cs="Times New Roman"/>
        </w:rPr>
        <w:t>the political</w:t>
      </w:r>
      <w:r w:rsidR="00980A18">
        <w:rPr>
          <w:rFonts w:ascii="Times New Roman" w:hAnsi="Times New Roman" w:cs="Times New Roman"/>
        </w:rPr>
        <w:t xml:space="preserve"> process. In addition, we find that </w:t>
      </w:r>
      <w:r w:rsidR="00946E6A">
        <w:rPr>
          <w:rFonts w:ascii="Times New Roman" w:hAnsi="Times New Roman" w:cs="Times New Roman"/>
        </w:rPr>
        <w:t xml:space="preserve">business interest groups </w:t>
      </w:r>
      <w:r w:rsidR="005B6ABD">
        <w:rPr>
          <w:rFonts w:ascii="Times New Roman" w:hAnsi="Times New Roman" w:cs="Times New Roman"/>
        </w:rPr>
        <w:t>were</w:t>
      </w:r>
      <w:r w:rsidR="00011248">
        <w:rPr>
          <w:rFonts w:ascii="Times New Roman" w:hAnsi="Times New Roman" w:cs="Times New Roman"/>
        </w:rPr>
        <w:t xml:space="preserve"> important drivers </w:t>
      </w:r>
      <w:r w:rsidR="00946E6A">
        <w:rPr>
          <w:rFonts w:ascii="Times New Roman" w:hAnsi="Times New Roman" w:cs="Times New Roman"/>
        </w:rPr>
        <w:t>of the decline of antitrust enforcement</w:t>
      </w:r>
      <w:r w:rsidR="00FA0D17">
        <w:rPr>
          <w:rFonts w:ascii="Times New Roman" w:hAnsi="Times New Roman" w:cs="Times New Roman"/>
        </w:rPr>
        <w:t>, although the influence of business took many different forms</w:t>
      </w:r>
      <w:r w:rsidR="00831B9C">
        <w:rPr>
          <w:rFonts w:ascii="Times New Roman" w:hAnsi="Times New Roman" w:cs="Times New Roman"/>
        </w:rPr>
        <w:t>.</w:t>
      </w:r>
      <w:r w:rsidR="005B6ABD">
        <w:rPr>
          <w:rFonts w:ascii="Times New Roman" w:hAnsi="Times New Roman" w:cs="Times New Roman"/>
        </w:rPr>
        <w:t xml:space="preserve"> The conventional explanation for the decline of antitrust enforcement—the triumph of the Chicago school theory of antitrust—is at best incomplete.</w:t>
      </w:r>
      <w:r w:rsidR="00FA0D17">
        <w:rPr>
          <w:rFonts w:ascii="Times New Roman" w:hAnsi="Times New Roman" w:cs="Times New Roman"/>
        </w:rPr>
        <w:t xml:space="preserve"> Legal reform under popular pressure will be needed to better protect US antitrust enforcement from </w:t>
      </w:r>
      <w:del w:id="3" w:author="Sima Niondi" w:date="2021-10-12T15:15:00Z">
        <w:r w:rsidR="00FA0D17" w:rsidDel="00D05486">
          <w:rPr>
            <w:rFonts w:ascii="Times New Roman" w:hAnsi="Times New Roman" w:cs="Times New Roman"/>
          </w:rPr>
          <w:delText xml:space="preserve">the </w:delText>
        </w:r>
      </w:del>
      <w:r w:rsidR="00FA0D17">
        <w:rPr>
          <w:rFonts w:ascii="Times New Roman" w:hAnsi="Times New Roman" w:cs="Times New Roman"/>
        </w:rPr>
        <w:t>private interests.</w:t>
      </w:r>
    </w:p>
    <w:p w14:paraId="0F4EFBA9" w14:textId="3CE8D048" w:rsidR="00EB58BC" w:rsidRDefault="00EB58BC" w:rsidP="0092245D">
      <w:pPr>
        <w:pStyle w:val="ListParagraph"/>
        <w:spacing w:before="60" w:after="60"/>
        <w:contextualSpacing w:val="0"/>
        <w:jc w:val="center"/>
        <w:rPr>
          <w:rFonts w:ascii="Times New Roman" w:hAnsi="Times New Roman" w:cs="Times New Roman"/>
        </w:rPr>
      </w:pPr>
    </w:p>
    <w:p w14:paraId="4A8B34BF" w14:textId="34BE53EA" w:rsidR="00FD39F9" w:rsidRDefault="00FD39F9" w:rsidP="00FD39F9">
      <w:pPr>
        <w:pStyle w:val="Heading1"/>
      </w:pPr>
      <w:r>
        <w:t>Introduction</w:t>
      </w:r>
    </w:p>
    <w:p w14:paraId="2D472368" w14:textId="59980A40" w:rsidR="001769D5" w:rsidRDefault="00DE693D" w:rsidP="00997CCC">
      <w:pPr>
        <w:spacing w:before="100" w:after="100"/>
        <w:ind w:left="-180" w:right="-180" w:firstLine="900"/>
        <w:jc w:val="both"/>
        <w:rPr>
          <w:rFonts w:ascii="Times New Roman" w:hAnsi="Times New Roman" w:cs="Times New Roman"/>
        </w:rPr>
      </w:pPr>
      <w:r>
        <w:rPr>
          <w:rFonts w:ascii="Times New Roman" w:hAnsi="Times New Roman" w:cs="Times New Roman"/>
        </w:rPr>
        <w:t>The</w:t>
      </w:r>
      <w:r w:rsidR="0057336B">
        <w:rPr>
          <w:rFonts w:ascii="Times New Roman" w:hAnsi="Times New Roman" w:cs="Times New Roman"/>
        </w:rPr>
        <w:t>re is a growing consensus among economists that US industries have become</w:t>
      </w:r>
      <w:r w:rsidR="00C24647">
        <w:rPr>
          <w:rFonts w:ascii="Times New Roman" w:hAnsi="Times New Roman" w:cs="Times New Roman"/>
        </w:rPr>
        <w:t xml:space="preserve"> more concentrated in the last 5</w:t>
      </w:r>
      <w:r w:rsidR="0057336B">
        <w:rPr>
          <w:rFonts w:ascii="Times New Roman" w:hAnsi="Times New Roman" w:cs="Times New Roman"/>
        </w:rPr>
        <w:t>0 years and that this concentration has led to a significant increase in market power.</w:t>
      </w:r>
      <w:r w:rsidR="00E54A2E" w:rsidRPr="00A378D8">
        <w:rPr>
          <w:rStyle w:val="FootnoteReference"/>
          <w:rFonts w:ascii="Times New Roman" w:hAnsi="Times New Roman" w:cs="Times New Roman"/>
          <w:rPrChange w:id="4" w:author="Sima Niondi" w:date="2021-10-11T11:48:00Z">
            <w:rPr>
              <w:rStyle w:val="FootnoteReference"/>
            </w:rPr>
          </w:rPrChange>
        </w:rPr>
        <w:footnoteReference w:id="2"/>
      </w:r>
      <w:r w:rsidR="0057336B">
        <w:rPr>
          <w:rFonts w:ascii="Times New Roman" w:hAnsi="Times New Roman" w:cs="Times New Roman"/>
        </w:rPr>
        <w:t xml:space="preserve"> There is less consensus</w:t>
      </w:r>
      <w:r w:rsidR="001769D5">
        <w:rPr>
          <w:rFonts w:ascii="Times New Roman" w:hAnsi="Times New Roman" w:cs="Times New Roman"/>
        </w:rPr>
        <w:t>, however,</w:t>
      </w:r>
      <w:r w:rsidR="0057336B">
        <w:rPr>
          <w:rFonts w:ascii="Times New Roman" w:hAnsi="Times New Roman" w:cs="Times New Roman"/>
        </w:rPr>
        <w:t xml:space="preserve"> on the cause of this increase. Some </w:t>
      </w:r>
      <w:r w:rsidR="00946E6A">
        <w:rPr>
          <w:rFonts w:ascii="Times New Roman" w:hAnsi="Times New Roman" w:cs="Times New Roman"/>
        </w:rPr>
        <w:t>blame</w:t>
      </w:r>
      <w:r w:rsidR="0057336B">
        <w:rPr>
          <w:rFonts w:ascii="Times New Roman" w:hAnsi="Times New Roman" w:cs="Times New Roman"/>
        </w:rPr>
        <w:t xml:space="preserve"> technology, others a decline in antitrust enforcement. </w:t>
      </w:r>
      <w:r w:rsidR="001769D5">
        <w:rPr>
          <w:rFonts w:ascii="Times New Roman" w:hAnsi="Times New Roman" w:cs="Times New Roman"/>
        </w:rPr>
        <w:t>Indeed, there is evidence that</w:t>
      </w:r>
      <w:r w:rsidR="0089732C">
        <w:rPr>
          <w:rFonts w:ascii="Times New Roman" w:hAnsi="Times New Roman" w:cs="Times New Roman"/>
        </w:rPr>
        <w:t xml:space="preserve"> antitrust</w:t>
      </w:r>
      <w:r w:rsidR="001769D5">
        <w:rPr>
          <w:rFonts w:ascii="Times New Roman" w:hAnsi="Times New Roman" w:cs="Times New Roman"/>
        </w:rPr>
        <w:t xml:space="preserve"> enforcement</w:t>
      </w:r>
      <w:r w:rsidR="0089732C">
        <w:rPr>
          <w:rFonts w:ascii="Times New Roman" w:hAnsi="Times New Roman" w:cs="Times New Roman"/>
        </w:rPr>
        <w:t xml:space="preserve">, </w:t>
      </w:r>
      <w:r w:rsidR="005B6ABD">
        <w:rPr>
          <w:rFonts w:ascii="Times New Roman" w:hAnsi="Times New Roman" w:cs="Times New Roman"/>
        </w:rPr>
        <w:t>whether</w:t>
      </w:r>
      <w:r w:rsidR="0089732C">
        <w:rPr>
          <w:rFonts w:ascii="Times New Roman" w:hAnsi="Times New Roman" w:cs="Times New Roman"/>
        </w:rPr>
        <w:t xml:space="preserve"> through </w:t>
      </w:r>
      <w:r w:rsidR="001769D5">
        <w:rPr>
          <w:rFonts w:ascii="Times New Roman" w:hAnsi="Times New Roman" w:cs="Times New Roman"/>
        </w:rPr>
        <w:t>actions by the F</w:t>
      </w:r>
      <w:r w:rsidR="0089732C">
        <w:rPr>
          <w:rFonts w:ascii="Times New Roman" w:hAnsi="Times New Roman" w:cs="Times New Roman"/>
        </w:rPr>
        <w:t xml:space="preserve">ederal </w:t>
      </w:r>
      <w:r w:rsidR="001769D5">
        <w:rPr>
          <w:rFonts w:ascii="Times New Roman" w:hAnsi="Times New Roman" w:cs="Times New Roman"/>
        </w:rPr>
        <w:t>T</w:t>
      </w:r>
      <w:r w:rsidR="0089732C">
        <w:rPr>
          <w:rFonts w:ascii="Times New Roman" w:hAnsi="Times New Roman" w:cs="Times New Roman"/>
        </w:rPr>
        <w:t xml:space="preserve">rade </w:t>
      </w:r>
      <w:r w:rsidR="001769D5">
        <w:rPr>
          <w:rFonts w:ascii="Times New Roman" w:hAnsi="Times New Roman" w:cs="Times New Roman"/>
        </w:rPr>
        <w:t>C</w:t>
      </w:r>
      <w:r w:rsidR="0089732C">
        <w:rPr>
          <w:rFonts w:ascii="Times New Roman" w:hAnsi="Times New Roman" w:cs="Times New Roman"/>
        </w:rPr>
        <w:t>ommission (“FTC”)</w:t>
      </w:r>
      <w:r w:rsidR="001769D5">
        <w:rPr>
          <w:rFonts w:ascii="Times New Roman" w:hAnsi="Times New Roman" w:cs="Times New Roman"/>
        </w:rPr>
        <w:t xml:space="preserve"> </w:t>
      </w:r>
      <w:r w:rsidR="0089732C">
        <w:rPr>
          <w:rFonts w:ascii="Times New Roman" w:hAnsi="Times New Roman" w:cs="Times New Roman"/>
        </w:rPr>
        <w:t>and</w:t>
      </w:r>
      <w:r w:rsidR="001769D5">
        <w:rPr>
          <w:rFonts w:ascii="Times New Roman" w:hAnsi="Times New Roman" w:cs="Times New Roman"/>
        </w:rPr>
        <w:t xml:space="preserve"> the </w:t>
      </w:r>
      <w:r w:rsidR="0089732C">
        <w:rPr>
          <w:rFonts w:ascii="Times New Roman" w:hAnsi="Times New Roman" w:cs="Times New Roman"/>
        </w:rPr>
        <w:t xml:space="preserve">Antitrust Division of the </w:t>
      </w:r>
      <w:r w:rsidR="001769D5">
        <w:rPr>
          <w:rFonts w:ascii="Times New Roman" w:hAnsi="Times New Roman" w:cs="Times New Roman"/>
        </w:rPr>
        <w:t>D</w:t>
      </w:r>
      <w:r w:rsidR="0089732C">
        <w:rPr>
          <w:rFonts w:ascii="Times New Roman" w:hAnsi="Times New Roman" w:cs="Times New Roman"/>
        </w:rPr>
        <w:t>epartment of Justice (“</w:t>
      </w:r>
      <w:r w:rsidR="00946E6A">
        <w:rPr>
          <w:rFonts w:ascii="Times New Roman" w:hAnsi="Times New Roman" w:cs="Times New Roman"/>
        </w:rPr>
        <w:t>DOJ</w:t>
      </w:r>
      <w:r w:rsidR="0089732C">
        <w:rPr>
          <w:rFonts w:ascii="Times New Roman" w:hAnsi="Times New Roman" w:cs="Times New Roman"/>
        </w:rPr>
        <w:t xml:space="preserve">”) or through private litigation, </w:t>
      </w:r>
      <w:r w:rsidR="00946E6A">
        <w:rPr>
          <w:rFonts w:ascii="Times New Roman" w:hAnsi="Times New Roman" w:cs="Times New Roman"/>
        </w:rPr>
        <w:t xml:space="preserve">has </w:t>
      </w:r>
      <w:r w:rsidR="001769D5">
        <w:rPr>
          <w:rFonts w:ascii="Times New Roman" w:hAnsi="Times New Roman" w:cs="Times New Roman"/>
        </w:rPr>
        <w:t xml:space="preserve">decreased over time. The question is why. </w:t>
      </w:r>
    </w:p>
    <w:p w14:paraId="70FDB021" w14:textId="47CFD57E" w:rsidR="004F7AD5" w:rsidRDefault="001769D5" w:rsidP="001769D5">
      <w:pPr>
        <w:spacing w:before="100" w:after="100"/>
        <w:ind w:left="-180" w:right="-180" w:firstLine="900"/>
        <w:jc w:val="both"/>
        <w:rPr>
          <w:rFonts w:ascii="Times New Roman" w:hAnsi="Times New Roman" w:cs="Times New Roman"/>
        </w:rPr>
      </w:pPr>
      <w:r>
        <w:rPr>
          <w:rFonts w:ascii="Times New Roman" w:hAnsi="Times New Roman" w:cs="Times New Roman"/>
        </w:rPr>
        <w:t>T</w:t>
      </w:r>
      <w:r w:rsidR="00DE693D">
        <w:rPr>
          <w:rFonts w:ascii="Times New Roman" w:hAnsi="Times New Roman" w:cs="Times New Roman"/>
        </w:rPr>
        <w:t>he</w:t>
      </w:r>
      <w:r>
        <w:rPr>
          <w:rFonts w:ascii="Times New Roman" w:hAnsi="Times New Roman" w:cs="Times New Roman"/>
        </w:rPr>
        <w:t xml:space="preserve"> prevailing explanation </w:t>
      </w:r>
      <w:r w:rsidR="00DE693D">
        <w:rPr>
          <w:rFonts w:ascii="Times New Roman" w:hAnsi="Times New Roman" w:cs="Times New Roman"/>
        </w:rPr>
        <w:t>is that Chicago School economists and lawyers</w:t>
      </w:r>
      <w:r w:rsidR="00E90436">
        <w:rPr>
          <w:rFonts w:ascii="Times New Roman" w:hAnsi="Times New Roman" w:cs="Times New Roman"/>
        </w:rPr>
        <w:t xml:space="preserve"> were able to persuade</w:t>
      </w:r>
      <w:r w:rsidR="00DE693D">
        <w:rPr>
          <w:rFonts w:ascii="Times New Roman" w:hAnsi="Times New Roman" w:cs="Times New Roman"/>
        </w:rPr>
        <w:t xml:space="preserve"> the antitrust community that the law was too restrictive, and that enforcement was often unnecessary</w:t>
      </w:r>
      <w:r w:rsidR="00946E6A">
        <w:rPr>
          <w:rFonts w:ascii="Times New Roman" w:hAnsi="Times New Roman" w:cs="Times New Roman"/>
        </w:rPr>
        <w:t xml:space="preserve"> and even</w:t>
      </w:r>
      <w:r>
        <w:rPr>
          <w:rFonts w:ascii="Times New Roman" w:hAnsi="Times New Roman" w:cs="Times New Roman"/>
        </w:rPr>
        <w:t xml:space="preserve"> counterproductive</w:t>
      </w:r>
      <w:r w:rsidR="00DE693D">
        <w:rPr>
          <w:rFonts w:ascii="Times New Roman" w:hAnsi="Times New Roman" w:cs="Times New Roman"/>
        </w:rPr>
        <w:t>.</w:t>
      </w:r>
      <w:r w:rsidR="00E54A2E" w:rsidRPr="00A378D8">
        <w:rPr>
          <w:rStyle w:val="FootnoteReference"/>
          <w:rFonts w:ascii="Times New Roman" w:hAnsi="Times New Roman" w:cs="Times New Roman"/>
          <w:rPrChange w:id="5" w:author="Sima Niondi" w:date="2021-10-11T11:49:00Z">
            <w:rPr>
              <w:rStyle w:val="FootnoteReference"/>
            </w:rPr>
          </w:rPrChange>
        </w:rPr>
        <w:footnoteReference w:id="3"/>
      </w:r>
      <w:r w:rsidR="00DE693D">
        <w:rPr>
          <w:rFonts w:ascii="Times New Roman" w:hAnsi="Times New Roman" w:cs="Times New Roman"/>
        </w:rPr>
        <w:t xml:space="preserve"> </w:t>
      </w:r>
      <w:r w:rsidR="004F7AD5">
        <w:rPr>
          <w:rFonts w:ascii="Times New Roman" w:hAnsi="Times New Roman" w:cs="Times New Roman"/>
        </w:rPr>
        <w:t>This explanation</w:t>
      </w:r>
      <w:r>
        <w:rPr>
          <w:rFonts w:ascii="Times New Roman" w:hAnsi="Times New Roman" w:cs="Times New Roman"/>
        </w:rPr>
        <w:t xml:space="preserve"> </w:t>
      </w:r>
      <w:r w:rsidR="004F7AD5">
        <w:rPr>
          <w:rFonts w:ascii="Times New Roman" w:hAnsi="Times New Roman" w:cs="Times New Roman"/>
        </w:rPr>
        <w:t>assumes that ideas drive political change, ignoring any political economy consideration.</w:t>
      </w:r>
      <w:r w:rsidR="00946E6A">
        <w:rPr>
          <w:rFonts w:ascii="Times New Roman" w:hAnsi="Times New Roman" w:cs="Times New Roman"/>
        </w:rPr>
        <w:t xml:space="preserve"> By contrast, we focus on politics, starting with the observation that </w:t>
      </w:r>
      <w:r w:rsidR="004F7AD5">
        <w:rPr>
          <w:rFonts w:ascii="Times New Roman" w:hAnsi="Times New Roman" w:cs="Times New Roman"/>
        </w:rPr>
        <w:t>t</w:t>
      </w:r>
      <w:r w:rsidR="002E363E">
        <w:rPr>
          <w:rFonts w:ascii="Times New Roman" w:hAnsi="Times New Roman" w:cs="Times New Roman"/>
        </w:rPr>
        <w:t xml:space="preserve">here is growing evidence that </w:t>
      </w:r>
      <w:r w:rsidR="00946E6A">
        <w:rPr>
          <w:rFonts w:ascii="Times New Roman" w:hAnsi="Times New Roman" w:cs="Times New Roman"/>
        </w:rPr>
        <w:t xml:space="preserve">the </w:t>
      </w:r>
      <w:r w:rsidR="002E363E">
        <w:rPr>
          <w:rFonts w:ascii="Times New Roman" w:hAnsi="Times New Roman" w:cs="Times New Roman"/>
        </w:rPr>
        <w:t>policy</w:t>
      </w:r>
      <w:r w:rsidR="00946E6A">
        <w:rPr>
          <w:rFonts w:ascii="Times New Roman" w:hAnsi="Times New Roman" w:cs="Times New Roman"/>
        </w:rPr>
        <w:t xml:space="preserve"> of reduced antitrust enforcement</w:t>
      </w:r>
      <w:r w:rsidR="004F7AD5">
        <w:rPr>
          <w:rFonts w:ascii="Times New Roman" w:hAnsi="Times New Roman" w:cs="Times New Roman"/>
        </w:rPr>
        <w:t xml:space="preserve"> was not neutral from a distributional point of view.</w:t>
      </w:r>
      <w:r w:rsidR="004003B9" w:rsidRPr="00A378D8">
        <w:rPr>
          <w:rStyle w:val="FootnoteReference"/>
          <w:rFonts w:ascii="Times New Roman" w:hAnsi="Times New Roman" w:cs="Times New Roman"/>
          <w:rPrChange w:id="6" w:author="Sima Niondi" w:date="2021-10-11T11:50:00Z">
            <w:rPr>
              <w:rStyle w:val="FootnoteReference"/>
            </w:rPr>
          </w:rPrChange>
        </w:rPr>
        <w:footnoteReference w:id="4"/>
      </w:r>
      <w:r w:rsidR="004F7AD5">
        <w:rPr>
          <w:rFonts w:ascii="Times New Roman" w:hAnsi="Times New Roman" w:cs="Times New Roman"/>
        </w:rPr>
        <w:t xml:space="preserve"> The declining labor share and the increasing profit share </w:t>
      </w:r>
      <w:r w:rsidR="004F7AD5">
        <w:rPr>
          <w:rFonts w:ascii="Times New Roman" w:hAnsi="Times New Roman" w:cs="Times New Roman"/>
        </w:rPr>
        <w:lastRenderedPageBreak/>
        <w:t>show that entrepreneurs and investors benefited more than workers</w:t>
      </w:r>
      <w:r w:rsidR="0093558E">
        <w:rPr>
          <w:rFonts w:ascii="Times New Roman" w:hAnsi="Times New Roman" w:cs="Times New Roman"/>
        </w:rPr>
        <w:t xml:space="preserve"> and consumers</w:t>
      </w:r>
      <w:r w:rsidR="00946E6A">
        <w:rPr>
          <w:rFonts w:ascii="Times New Roman" w:hAnsi="Times New Roman" w:cs="Times New Roman"/>
        </w:rPr>
        <w:t xml:space="preserve"> from the change in antitrust priorities</w:t>
      </w:r>
      <w:r w:rsidR="004F7AD5">
        <w:rPr>
          <w:rFonts w:ascii="Times New Roman" w:hAnsi="Times New Roman" w:cs="Times New Roman"/>
        </w:rPr>
        <w:t xml:space="preserve">. In this paper, we study how these political economy considerations drove the evolution of </w:t>
      </w:r>
      <w:r w:rsidR="00C26125">
        <w:rPr>
          <w:rFonts w:ascii="Times New Roman" w:hAnsi="Times New Roman" w:cs="Times New Roman"/>
        </w:rPr>
        <w:t xml:space="preserve">US </w:t>
      </w:r>
      <w:r w:rsidR="004F7AD5">
        <w:rPr>
          <w:rFonts w:ascii="Times New Roman" w:hAnsi="Times New Roman" w:cs="Times New Roman"/>
        </w:rPr>
        <w:t xml:space="preserve">antitrust enforcement in the last </w:t>
      </w:r>
      <w:r w:rsidR="004747D5">
        <w:rPr>
          <w:rFonts w:ascii="Times New Roman" w:hAnsi="Times New Roman" w:cs="Times New Roman"/>
        </w:rPr>
        <w:t xml:space="preserve">sixty </w:t>
      </w:r>
      <w:r w:rsidR="004F7AD5">
        <w:rPr>
          <w:rFonts w:ascii="Times New Roman" w:hAnsi="Times New Roman" w:cs="Times New Roman"/>
        </w:rPr>
        <w:t xml:space="preserve">years.   </w:t>
      </w:r>
    </w:p>
    <w:p w14:paraId="4E3B169A" w14:textId="08B4DE5F" w:rsidR="00DE693D" w:rsidRDefault="00DE693D" w:rsidP="002E363E">
      <w:pPr>
        <w:spacing w:before="100" w:after="100"/>
        <w:ind w:left="-180" w:right="-180" w:firstLine="900"/>
        <w:jc w:val="both"/>
        <w:rPr>
          <w:rFonts w:ascii="Times New Roman" w:hAnsi="Times New Roman" w:cs="Times New Roman"/>
        </w:rPr>
      </w:pPr>
      <w:r>
        <w:rPr>
          <w:rFonts w:ascii="Times New Roman" w:hAnsi="Times New Roman" w:cs="Times New Roman"/>
        </w:rPr>
        <w:t>A simple theory that business gets what it wants is obviously inadequate. Business has always been powerful in the United States, while the enforcement of antitrust law has waxed and waned at various times. Moreover, different businesses have differen</w:t>
      </w:r>
      <w:r w:rsidR="002E363E">
        <w:rPr>
          <w:rFonts w:ascii="Times New Roman" w:hAnsi="Times New Roman" w:cs="Times New Roman"/>
        </w:rPr>
        <w:t xml:space="preserve">t attitudes about antitrust law: </w:t>
      </w:r>
      <w:r>
        <w:rPr>
          <w:rFonts w:ascii="Times New Roman" w:hAnsi="Times New Roman" w:cs="Times New Roman"/>
        </w:rPr>
        <w:t xml:space="preserve">some businesses </w:t>
      </w:r>
      <w:r w:rsidR="002E363E">
        <w:rPr>
          <w:rFonts w:ascii="Times New Roman" w:hAnsi="Times New Roman" w:cs="Times New Roman"/>
        </w:rPr>
        <w:t xml:space="preserve">(especially small or new entrants) </w:t>
      </w:r>
      <w:r>
        <w:rPr>
          <w:rFonts w:ascii="Times New Roman" w:hAnsi="Times New Roman" w:cs="Times New Roman"/>
        </w:rPr>
        <w:t>support it</w:t>
      </w:r>
      <w:r w:rsidR="002E363E">
        <w:rPr>
          <w:rFonts w:ascii="Times New Roman" w:hAnsi="Times New Roman" w:cs="Times New Roman"/>
        </w:rPr>
        <w:t xml:space="preserve">, </w:t>
      </w:r>
      <w:r w:rsidR="00946E6A">
        <w:rPr>
          <w:rFonts w:ascii="Times New Roman" w:hAnsi="Times New Roman" w:cs="Times New Roman"/>
        </w:rPr>
        <w:t>or at least take advantage of it, as</w:t>
      </w:r>
      <w:r w:rsidR="002E363E">
        <w:rPr>
          <w:rFonts w:ascii="Times New Roman" w:hAnsi="Times New Roman" w:cs="Times New Roman"/>
        </w:rPr>
        <w:t xml:space="preserve"> Netscape did against Microsoft</w:t>
      </w:r>
      <w:r w:rsidR="00946E6A">
        <w:rPr>
          <w:rFonts w:ascii="Times New Roman" w:hAnsi="Times New Roman" w:cs="Times New Roman"/>
        </w:rPr>
        <w:t>, and</w:t>
      </w:r>
      <w:r w:rsidR="002E363E">
        <w:rPr>
          <w:rFonts w:ascii="Times New Roman" w:hAnsi="Times New Roman" w:cs="Times New Roman"/>
        </w:rPr>
        <w:t xml:space="preserve"> Yelp</w:t>
      </w:r>
      <w:r w:rsidR="00F1548F">
        <w:rPr>
          <w:rFonts w:ascii="Times New Roman" w:hAnsi="Times New Roman" w:cs="Times New Roman"/>
        </w:rPr>
        <w:t xml:space="preserve"> and Epic</w:t>
      </w:r>
      <w:r w:rsidR="002E363E">
        <w:rPr>
          <w:rFonts w:ascii="Times New Roman" w:hAnsi="Times New Roman" w:cs="Times New Roman"/>
        </w:rPr>
        <w:t xml:space="preserve"> </w:t>
      </w:r>
      <w:r w:rsidR="00F1548F">
        <w:rPr>
          <w:rFonts w:ascii="Times New Roman" w:hAnsi="Times New Roman" w:cs="Times New Roman"/>
        </w:rPr>
        <w:t>are</w:t>
      </w:r>
      <w:r w:rsidR="002E363E">
        <w:rPr>
          <w:rFonts w:ascii="Times New Roman" w:hAnsi="Times New Roman" w:cs="Times New Roman"/>
        </w:rPr>
        <w:t xml:space="preserve"> doing now against Google</w:t>
      </w:r>
      <w:r w:rsidR="00F1548F">
        <w:rPr>
          <w:rFonts w:ascii="Times New Roman" w:hAnsi="Times New Roman" w:cs="Times New Roman"/>
        </w:rPr>
        <w:t xml:space="preserve"> and Apple</w:t>
      </w:r>
      <w:r w:rsidR="002E363E">
        <w:rPr>
          <w:rFonts w:ascii="Times New Roman" w:hAnsi="Times New Roman" w:cs="Times New Roman"/>
        </w:rPr>
        <w:t>. Large businesses, howev</w:t>
      </w:r>
      <w:r w:rsidR="003B6847">
        <w:rPr>
          <w:rFonts w:ascii="Times New Roman" w:hAnsi="Times New Roman" w:cs="Times New Roman"/>
        </w:rPr>
        <w:t>er, in general</w:t>
      </w:r>
      <w:ins w:id="7" w:author="Sima Niondi" w:date="2021-10-11T11:51:00Z">
        <w:r w:rsidR="00A378D8">
          <w:rPr>
            <w:rFonts w:ascii="Times New Roman" w:hAnsi="Times New Roman" w:cs="Times New Roman"/>
          </w:rPr>
          <w:t>,</w:t>
        </w:r>
      </w:ins>
      <w:r w:rsidR="003B6847">
        <w:rPr>
          <w:rFonts w:ascii="Times New Roman" w:hAnsi="Times New Roman" w:cs="Times New Roman"/>
        </w:rPr>
        <w:t xml:space="preserve"> oppose </w:t>
      </w:r>
      <w:r w:rsidR="00FA3F7C">
        <w:rPr>
          <w:rFonts w:ascii="Times New Roman" w:hAnsi="Times New Roman" w:cs="Times New Roman"/>
        </w:rPr>
        <w:t xml:space="preserve">antitrust law, </w:t>
      </w:r>
      <w:r w:rsidR="003B6847">
        <w:rPr>
          <w:rFonts w:ascii="Times New Roman" w:hAnsi="Times New Roman" w:cs="Times New Roman"/>
        </w:rPr>
        <w:t>becau</w:t>
      </w:r>
      <w:r w:rsidR="002E363E">
        <w:rPr>
          <w:rFonts w:ascii="Times New Roman" w:hAnsi="Times New Roman" w:cs="Times New Roman"/>
        </w:rPr>
        <w:t xml:space="preserve">se they see it </w:t>
      </w:r>
      <w:r w:rsidR="003B6847">
        <w:rPr>
          <w:rFonts w:ascii="Times New Roman" w:hAnsi="Times New Roman" w:cs="Times New Roman"/>
        </w:rPr>
        <w:t xml:space="preserve">as </w:t>
      </w:r>
      <w:r w:rsidR="002E363E">
        <w:rPr>
          <w:rFonts w:ascii="Times New Roman" w:hAnsi="Times New Roman" w:cs="Times New Roman"/>
        </w:rPr>
        <w:t xml:space="preserve">an impediment to </w:t>
      </w:r>
      <w:r w:rsidR="003B6847">
        <w:rPr>
          <w:rFonts w:ascii="Times New Roman" w:hAnsi="Times New Roman" w:cs="Times New Roman"/>
        </w:rPr>
        <w:t>their own growth</w:t>
      </w:r>
      <w:r w:rsidR="002E363E">
        <w:rPr>
          <w:rFonts w:ascii="Times New Roman" w:hAnsi="Times New Roman" w:cs="Times New Roman"/>
        </w:rPr>
        <w:t xml:space="preserve">. </w:t>
      </w:r>
      <w:r>
        <w:rPr>
          <w:rFonts w:ascii="Times New Roman" w:hAnsi="Times New Roman" w:cs="Times New Roman"/>
        </w:rPr>
        <w:t xml:space="preserve">Meanwhile, the public </w:t>
      </w:r>
      <w:r w:rsidR="00FA3F7C">
        <w:rPr>
          <w:rFonts w:ascii="Times New Roman" w:hAnsi="Times New Roman" w:cs="Times New Roman"/>
        </w:rPr>
        <w:t>support for antitrust has fluctuated. E</w:t>
      </w:r>
      <w:r w:rsidR="003B6847">
        <w:rPr>
          <w:rFonts w:ascii="Times New Roman" w:hAnsi="Times New Roman" w:cs="Times New Roman"/>
        </w:rPr>
        <w:t xml:space="preserve">nthusiasm </w:t>
      </w:r>
      <w:r>
        <w:rPr>
          <w:rFonts w:ascii="Times New Roman" w:hAnsi="Times New Roman" w:cs="Times New Roman"/>
        </w:rPr>
        <w:t>about antitrust law, driven by hostility toward monopoly and concentrated capital,</w:t>
      </w:r>
      <w:r w:rsidR="00FA3F7C">
        <w:rPr>
          <w:rFonts w:ascii="Times New Roman" w:hAnsi="Times New Roman" w:cs="Times New Roman"/>
        </w:rPr>
        <w:t xml:space="preserve"> prevailed in the late nineteenth and early twentieth centuries; at other times, the public has seemed indifferent to antitrust</w:t>
      </w:r>
      <w:r w:rsidR="003B6847">
        <w:rPr>
          <w:rFonts w:ascii="Times New Roman" w:hAnsi="Times New Roman" w:cs="Times New Roman"/>
        </w:rPr>
        <w:t>.</w:t>
      </w:r>
      <w:r w:rsidR="00AD0C22" w:rsidRPr="00A378D8">
        <w:rPr>
          <w:rStyle w:val="FootnoteReference"/>
          <w:rFonts w:ascii="Times New Roman" w:hAnsi="Times New Roman" w:cs="Times New Roman"/>
          <w:rPrChange w:id="8" w:author="Sima Niondi" w:date="2021-10-11T11:53:00Z">
            <w:rPr>
              <w:rStyle w:val="FootnoteReference"/>
            </w:rPr>
          </w:rPrChange>
        </w:rPr>
        <w:footnoteReference w:id="5"/>
      </w:r>
      <w:r w:rsidR="003B6847">
        <w:rPr>
          <w:rFonts w:ascii="Times New Roman" w:hAnsi="Times New Roman" w:cs="Times New Roman"/>
        </w:rPr>
        <w:t xml:space="preserve"> </w:t>
      </w:r>
      <w:r w:rsidR="00D02FF0">
        <w:rPr>
          <w:rFonts w:ascii="Times New Roman" w:hAnsi="Times New Roman" w:cs="Times New Roman"/>
        </w:rPr>
        <w:t>As a result, t</w:t>
      </w:r>
      <w:r>
        <w:rPr>
          <w:rFonts w:ascii="Times New Roman" w:hAnsi="Times New Roman" w:cs="Times New Roman"/>
        </w:rPr>
        <w:t>he explanation for the decline of antitrust enforcement is unavoidably complex</w:t>
      </w:r>
      <w:r w:rsidR="00F1548F">
        <w:rPr>
          <w:rFonts w:ascii="Times New Roman" w:hAnsi="Times New Roman" w:cs="Times New Roman"/>
        </w:rPr>
        <w:t xml:space="preserve"> and cannot be summarized </w:t>
      </w:r>
      <w:r w:rsidR="003218CB">
        <w:rPr>
          <w:rFonts w:ascii="Times New Roman" w:hAnsi="Times New Roman" w:cs="Times New Roman"/>
        </w:rPr>
        <w:t>by</w:t>
      </w:r>
      <w:r w:rsidR="00F1548F">
        <w:rPr>
          <w:rFonts w:ascii="Times New Roman" w:hAnsi="Times New Roman" w:cs="Times New Roman"/>
        </w:rPr>
        <w:t xml:space="preserve"> a simple statistical test. </w:t>
      </w:r>
    </w:p>
    <w:p w14:paraId="189C65B7" w14:textId="691BBE9A" w:rsidR="00CB6DDF" w:rsidRDefault="00CB6DDF" w:rsidP="00F1548F">
      <w:pPr>
        <w:spacing w:before="100" w:after="100"/>
        <w:ind w:left="-180" w:right="-180" w:firstLine="900"/>
        <w:jc w:val="both"/>
        <w:rPr>
          <w:rFonts w:ascii="Times New Roman" w:hAnsi="Times New Roman" w:cs="Times New Roman"/>
        </w:rPr>
      </w:pPr>
      <w:r>
        <w:rPr>
          <w:rFonts w:ascii="Times New Roman" w:hAnsi="Times New Roman" w:cs="Times New Roman"/>
        </w:rPr>
        <w:t>Our starting point</w:t>
      </w:r>
      <w:r w:rsidR="00DE693D">
        <w:rPr>
          <w:rFonts w:ascii="Times New Roman" w:hAnsi="Times New Roman" w:cs="Times New Roman"/>
        </w:rPr>
        <w:t xml:space="preserve"> for understanding the decline of antitr</w:t>
      </w:r>
      <w:r w:rsidR="00D40A05">
        <w:rPr>
          <w:rFonts w:ascii="Times New Roman" w:hAnsi="Times New Roman" w:cs="Times New Roman"/>
        </w:rPr>
        <w:t>ust</w:t>
      </w:r>
      <w:r>
        <w:rPr>
          <w:rFonts w:ascii="Times New Roman" w:hAnsi="Times New Roman" w:cs="Times New Roman"/>
        </w:rPr>
        <w:t xml:space="preserve"> is the admittedly stylized premise that when policy is made with a high degree of public awareness through democratically accountable officials, the policy is </w:t>
      </w:r>
      <w:r w:rsidR="00C24647">
        <w:rPr>
          <w:rFonts w:ascii="Times New Roman" w:hAnsi="Times New Roman" w:cs="Times New Roman"/>
        </w:rPr>
        <w:t xml:space="preserve">more </w:t>
      </w:r>
      <w:r>
        <w:rPr>
          <w:rFonts w:ascii="Times New Roman" w:hAnsi="Times New Roman" w:cs="Times New Roman"/>
        </w:rPr>
        <w:t>likely to advance public values and the public interest. In the U.S. system, the most democratically accountable officials are the members of Congress</w:t>
      </w:r>
      <w:r w:rsidR="00C24647">
        <w:rPr>
          <w:rFonts w:ascii="Times New Roman" w:hAnsi="Times New Roman" w:cs="Times New Roman"/>
        </w:rPr>
        <w:t xml:space="preserve"> and the President</w:t>
      </w:r>
      <w:r>
        <w:rPr>
          <w:rFonts w:ascii="Times New Roman" w:hAnsi="Times New Roman" w:cs="Times New Roman"/>
        </w:rPr>
        <w:t>. While they are, of course, influenced by interest groups</w:t>
      </w:r>
      <w:r w:rsidR="00D40A05">
        <w:rPr>
          <w:rFonts w:ascii="Times New Roman" w:hAnsi="Times New Roman" w:cs="Times New Roman"/>
        </w:rPr>
        <w:t xml:space="preserve"> like business</w:t>
      </w:r>
      <w:r>
        <w:rPr>
          <w:rFonts w:ascii="Times New Roman" w:hAnsi="Times New Roman" w:cs="Times New Roman"/>
        </w:rPr>
        <w:t xml:space="preserve">, we assume that interest group influence is not complete; that it must overcome the influence of voters; and that the influence of voters is </w:t>
      </w:r>
      <w:r w:rsidR="00FA3F7C">
        <w:rPr>
          <w:rFonts w:ascii="Times New Roman" w:hAnsi="Times New Roman" w:cs="Times New Roman"/>
        </w:rPr>
        <w:t xml:space="preserve">greatest </w:t>
      </w:r>
      <w:r>
        <w:rPr>
          <w:rFonts w:ascii="Times New Roman" w:hAnsi="Times New Roman" w:cs="Times New Roman"/>
        </w:rPr>
        <w:t>when the policy in question has the attention of the public. In some cases, elected officials can bring the policy to the attention of the public, but in other cases, the public independently cares about a policy, and elected officials treat this public attention as exogenous.</w:t>
      </w:r>
    </w:p>
    <w:p w14:paraId="42F6DF0B" w14:textId="7CE4F025" w:rsidR="00CB6DDF" w:rsidRDefault="00CB6DDF" w:rsidP="00F1548F">
      <w:pPr>
        <w:spacing w:before="100" w:after="100"/>
        <w:ind w:left="-180" w:right="-180" w:firstLine="900"/>
        <w:jc w:val="both"/>
        <w:rPr>
          <w:rFonts w:ascii="Times New Roman" w:hAnsi="Times New Roman" w:cs="Times New Roman"/>
        </w:rPr>
      </w:pPr>
      <w:r>
        <w:rPr>
          <w:rFonts w:ascii="Times New Roman" w:hAnsi="Times New Roman" w:cs="Times New Roman"/>
        </w:rPr>
        <w:t xml:space="preserve">Elected officials appoint and confirm judges and top regulators and, in the cases of </w:t>
      </w:r>
      <w:r w:rsidR="0096358F">
        <w:rPr>
          <w:rFonts w:ascii="Times New Roman" w:hAnsi="Times New Roman" w:cs="Times New Roman"/>
        </w:rPr>
        <w:t xml:space="preserve">most </w:t>
      </w:r>
      <w:r>
        <w:rPr>
          <w:rFonts w:ascii="Times New Roman" w:hAnsi="Times New Roman" w:cs="Times New Roman"/>
        </w:rPr>
        <w:t>regulators</w:t>
      </w:r>
      <w:r w:rsidR="00C24647">
        <w:rPr>
          <w:rFonts w:ascii="Times New Roman" w:hAnsi="Times New Roman" w:cs="Times New Roman"/>
        </w:rPr>
        <w:t>, the president can fire them. Elected officials</w:t>
      </w:r>
      <w:r>
        <w:rPr>
          <w:rFonts w:ascii="Times New Roman" w:hAnsi="Times New Roman" w:cs="Times New Roman"/>
        </w:rPr>
        <w:t xml:space="preserve"> can also exert influence on judges and regulators by controlling budgets and jurisdiction. But we assume that judges and regulators enjoy some degree of autonomy from</w:t>
      </w:r>
      <w:r w:rsidR="00D40A05">
        <w:rPr>
          <w:rFonts w:ascii="Times New Roman" w:hAnsi="Times New Roman" w:cs="Times New Roman"/>
        </w:rPr>
        <w:t xml:space="preserve"> both the political class and</w:t>
      </w:r>
      <w:r>
        <w:rPr>
          <w:rFonts w:ascii="Times New Roman" w:hAnsi="Times New Roman" w:cs="Times New Roman"/>
        </w:rPr>
        <w:t xml:space="preserve"> the public, which they can use for good or ill</w:t>
      </w:r>
      <w:r w:rsidR="00CF0B04">
        <w:rPr>
          <w:rFonts w:ascii="Times New Roman" w:hAnsi="Times New Roman" w:cs="Times New Roman"/>
        </w:rPr>
        <w:t>—</w:t>
      </w:r>
      <w:del w:id="9" w:author="Sima Niondi" w:date="2021-10-12T15:18:00Z">
        <w:r w:rsidR="00CF0B04" w:rsidDel="00D05486">
          <w:rPr>
            <w:rFonts w:ascii="Times New Roman" w:hAnsi="Times New Roman" w:cs="Times New Roman"/>
          </w:rPr>
          <w:delText xml:space="preserve">the </w:delText>
        </w:r>
      </w:del>
      <w:ins w:id="10" w:author="Sima Niondi" w:date="2021-10-12T15:19:00Z">
        <w:r w:rsidR="000E52A0">
          <w:rPr>
            <w:rFonts w:ascii="Times New Roman" w:hAnsi="Times New Roman" w:cs="Times New Roman"/>
          </w:rPr>
          <w:t>whose</w:t>
        </w:r>
      </w:ins>
      <w:ins w:id="11" w:author="Sima Niondi" w:date="2021-10-12T15:18:00Z">
        <w:r w:rsidR="00D05486">
          <w:rPr>
            <w:rFonts w:ascii="Times New Roman" w:hAnsi="Times New Roman" w:cs="Times New Roman"/>
          </w:rPr>
          <w:t xml:space="preserve"> </w:t>
        </w:r>
      </w:ins>
      <w:r w:rsidR="00CF0B04">
        <w:rPr>
          <w:rFonts w:ascii="Times New Roman" w:hAnsi="Times New Roman" w:cs="Times New Roman"/>
        </w:rPr>
        <w:t xml:space="preserve">likelihood </w:t>
      </w:r>
      <w:del w:id="12" w:author="Sima Niondi" w:date="2021-10-12T15:17:00Z">
        <w:r w:rsidR="008F6EAE" w:rsidDel="00D05486">
          <w:rPr>
            <w:rFonts w:ascii="Times New Roman" w:hAnsi="Times New Roman" w:cs="Times New Roman"/>
          </w:rPr>
          <w:delText>dependent</w:delText>
        </w:r>
        <w:r w:rsidR="00CF0B04" w:rsidDel="00D05486">
          <w:rPr>
            <w:rFonts w:ascii="Times New Roman" w:hAnsi="Times New Roman" w:cs="Times New Roman"/>
          </w:rPr>
          <w:delText xml:space="preserve"> </w:delText>
        </w:r>
      </w:del>
      <w:ins w:id="13" w:author="Sima Niondi" w:date="2021-10-12T15:17:00Z">
        <w:r w:rsidR="00D05486">
          <w:rPr>
            <w:rFonts w:ascii="Times New Roman" w:hAnsi="Times New Roman" w:cs="Times New Roman"/>
          </w:rPr>
          <w:t>depends</w:t>
        </w:r>
        <w:r w:rsidR="00D05486">
          <w:rPr>
            <w:rFonts w:ascii="Times New Roman" w:hAnsi="Times New Roman" w:cs="Times New Roman"/>
          </w:rPr>
          <w:t xml:space="preserve"> </w:t>
        </w:r>
      </w:ins>
      <w:r w:rsidR="00CF0B04">
        <w:rPr>
          <w:rFonts w:ascii="Times New Roman" w:hAnsi="Times New Roman" w:cs="Times New Roman"/>
        </w:rPr>
        <w:t>on the</w:t>
      </w:r>
      <w:r w:rsidR="008F6EAE">
        <w:rPr>
          <w:rFonts w:ascii="Times New Roman" w:hAnsi="Times New Roman" w:cs="Times New Roman"/>
        </w:rPr>
        <w:t xml:space="preserve"> institutional</w:t>
      </w:r>
      <w:r w:rsidR="00CF0B04">
        <w:rPr>
          <w:rFonts w:ascii="Times New Roman" w:hAnsi="Times New Roman" w:cs="Times New Roman"/>
        </w:rPr>
        <w:t xml:space="preserve"> structure of th</w:t>
      </w:r>
      <w:r w:rsidR="00C46E4B">
        <w:rPr>
          <w:rFonts w:ascii="Times New Roman" w:hAnsi="Times New Roman" w:cs="Times New Roman"/>
        </w:rPr>
        <w:t>is power</w:t>
      </w:r>
      <w:r w:rsidR="00CF0B04">
        <w:rPr>
          <w:rFonts w:ascii="Times New Roman" w:hAnsi="Times New Roman" w:cs="Times New Roman"/>
        </w:rPr>
        <w:t xml:space="preserve"> delegation</w:t>
      </w:r>
      <w:r>
        <w:rPr>
          <w:rFonts w:ascii="Times New Roman" w:hAnsi="Times New Roman" w:cs="Times New Roman"/>
        </w:rPr>
        <w:t>. We also assume that regulators (and to some extent judges) face more complex incentives than elected officials do—for example, incentives arising from economic opportunities after their term is completed. We use this simple framework to organize our description of the decline of antitrust enforcement.</w:t>
      </w:r>
      <w:r w:rsidR="00D40A05">
        <w:rPr>
          <w:rFonts w:ascii="Times New Roman" w:hAnsi="Times New Roman" w:cs="Times New Roman"/>
        </w:rPr>
        <w:t xml:space="preserve"> </w:t>
      </w:r>
      <w:r w:rsidR="0003278B">
        <w:rPr>
          <w:rFonts w:ascii="Times New Roman" w:hAnsi="Times New Roman" w:cs="Times New Roman"/>
        </w:rPr>
        <w:t xml:space="preserve">Part I </w:t>
      </w:r>
      <w:r w:rsidR="000748EC">
        <w:rPr>
          <w:rFonts w:ascii="Times New Roman" w:hAnsi="Times New Roman" w:cs="Times New Roman"/>
        </w:rPr>
        <w:t xml:space="preserve">summarizes the </w:t>
      </w:r>
      <w:r w:rsidR="0003278B">
        <w:rPr>
          <w:rFonts w:ascii="Times New Roman" w:hAnsi="Times New Roman" w:cs="Times New Roman"/>
        </w:rPr>
        <w:t xml:space="preserve">data </w:t>
      </w:r>
      <w:r w:rsidR="00FA3F7C">
        <w:rPr>
          <w:rFonts w:ascii="Times New Roman" w:hAnsi="Times New Roman" w:cs="Times New Roman"/>
        </w:rPr>
        <w:t xml:space="preserve">on </w:t>
      </w:r>
      <w:r w:rsidR="0003278B">
        <w:rPr>
          <w:rFonts w:ascii="Times New Roman" w:hAnsi="Times New Roman" w:cs="Times New Roman"/>
        </w:rPr>
        <w:t xml:space="preserve">the decline of US antitrust enforcement and associated winners, Part II </w:t>
      </w:r>
      <w:r w:rsidR="00D40A05">
        <w:rPr>
          <w:rFonts w:ascii="Times New Roman" w:hAnsi="Times New Roman" w:cs="Times New Roman"/>
        </w:rPr>
        <w:t>describe</w:t>
      </w:r>
      <w:r w:rsidR="0003278B">
        <w:rPr>
          <w:rFonts w:ascii="Times New Roman" w:hAnsi="Times New Roman" w:cs="Times New Roman"/>
        </w:rPr>
        <w:t>s</w:t>
      </w:r>
      <w:r w:rsidR="00D40A05">
        <w:rPr>
          <w:rFonts w:ascii="Times New Roman" w:hAnsi="Times New Roman" w:cs="Times New Roman"/>
        </w:rPr>
        <w:t xml:space="preserve"> our theory.</w:t>
      </w:r>
    </w:p>
    <w:p w14:paraId="52F728E3" w14:textId="1B47503B" w:rsidR="00D166A9" w:rsidRDefault="00CB6DDF" w:rsidP="00F21C8B">
      <w:pPr>
        <w:spacing w:before="100" w:after="100"/>
        <w:ind w:left="-180" w:right="-180" w:firstLine="900"/>
        <w:jc w:val="both"/>
        <w:rPr>
          <w:rFonts w:ascii="Times New Roman" w:hAnsi="Times New Roman" w:cs="Times New Roman"/>
        </w:rPr>
      </w:pPr>
      <w:r>
        <w:rPr>
          <w:rFonts w:ascii="Times New Roman" w:hAnsi="Times New Roman" w:cs="Times New Roman"/>
        </w:rPr>
        <w:t>Part II</w:t>
      </w:r>
      <w:r w:rsidR="00CD031B">
        <w:rPr>
          <w:rFonts w:ascii="Times New Roman" w:hAnsi="Times New Roman" w:cs="Times New Roman"/>
        </w:rPr>
        <w:t>I</w:t>
      </w:r>
      <w:r w:rsidR="000B7111">
        <w:rPr>
          <w:rFonts w:ascii="Times New Roman" w:hAnsi="Times New Roman" w:cs="Times New Roman"/>
        </w:rPr>
        <w:t xml:space="preserve"> is an empirical section, introducing </w:t>
      </w:r>
      <w:r>
        <w:rPr>
          <w:rFonts w:ascii="Times New Roman" w:hAnsi="Times New Roman" w:cs="Times New Roman"/>
        </w:rPr>
        <w:t>different data that can help us grasp the motivations behind the pervasive changes in US civil antitrust enforcement o</w:t>
      </w:r>
      <w:r w:rsidR="00C24647">
        <w:rPr>
          <w:rFonts w:ascii="Times New Roman" w:hAnsi="Times New Roman" w:cs="Times New Roman"/>
        </w:rPr>
        <w:t xml:space="preserve">ver the past decades. Part </w:t>
      </w:r>
      <w:r w:rsidR="00E2069D">
        <w:rPr>
          <w:rFonts w:ascii="Times New Roman" w:hAnsi="Times New Roman" w:cs="Times New Roman"/>
        </w:rPr>
        <w:t>I</w:t>
      </w:r>
      <w:r w:rsidR="00C24647">
        <w:rPr>
          <w:rFonts w:ascii="Times New Roman" w:hAnsi="Times New Roman" w:cs="Times New Roman"/>
        </w:rPr>
        <w:t>II.A</w:t>
      </w:r>
      <w:r w:rsidR="00BE1E94">
        <w:rPr>
          <w:rFonts w:ascii="Times New Roman" w:hAnsi="Times New Roman" w:cs="Times New Roman"/>
        </w:rPr>
        <w:t xml:space="preserve">. focuses on </w:t>
      </w:r>
      <w:proofErr w:type="gramStart"/>
      <w:r w:rsidR="00BE1E94">
        <w:rPr>
          <w:rFonts w:ascii="Times New Roman" w:hAnsi="Times New Roman" w:cs="Times New Roman"/>
        </w:rPr>
        <w:t>actors</w:t>
      </w:r>
      <w:proofErr w:type="gramEnd"/>
      <w:r w:rsidR="00BE1E94">
        <w:rPr>
          <w:rFonts w:ascii="Times New Roman" w:hAnsi="Times New Roman" w:cs="Times New Roman"/>
        </w:rPr>
        <w:t xml:space="preserve"> subject to direct democratic accountability: the President and Congress. It first</w:t>
      </w:r>
      <w:r>
        <w:rPr>
          <w:rFonts w:ascii="Times New Roman" w:hAnsi="Times New Roman" w:cs="Times New Roman"/>
        </w:rPr>
        <w:t xml:space="preserve"> </w:t>
      </w:r>
      <w:r w:rsidR="00D40A05">
        <w:rPr>
          <w:rFonts w:ascii="Times New Roman" w:hAnsi="Times New Roman" w:cs="Times New Roman"/>
        </w:rPr>
        <w:t>reviews</w:t>
      </w:r>
      <w:r>
        <w:rPr>
          <w:rFonts w:ascii="Times New Roman" w:hAnsi="Times New Roman" w:cs="Times New Roman"/>
        </w:rPr>
        <w:t xml:space="preserve"> all the major </w:t>
      </w:r>
      <w:ins w:id="14" w:author="Sima Niondi" w:date="2021-10-11T12:00:00Z">
        <w:r w:rsidR="002D43BB">
          <w:rPr>
            <w:rFonts w:ascii="Times New Roman" w:hAnsi="Times New Roman" w:cs="Times New Roman"/>
          </w:rPr>
          <w:t xml:space="preserve">and broadly applicable </w:t>
        </w:r>
      </w:ins>
      <w:r>
        <w:rPr>
          <w:rFonts w:ascii="Times New Roman" w:hAnsi="Times New Roman" w:cs="Times New Roman"/>
        </w:rPr>
        <w:t xml:space="preserve">antitrust statutes passed since the enactment of the Sherman Act in 1890 </w:t>
      </w:r>
      <w:del w:id="15" w:author="Sima Niondi" w:date="2021-10-11T12:01:00Z">
        <w:r w:rsidDel="002D43BB">
          <w:rPr>
            <w:rFonts w:ascii="Times New Roman" w:hAnsi="Times New Roman" w:cs="Times New Roman"/>
          </w:rPr>
          <w:delText xml:space="preserve">and that apply to the whole US economy </w:delText>
        </w:r>
      </w:del>
      <w:r>
        <w:rPr>
          <w:rFonts w:ascii="Times New Roman" w:hAnsi="Times New Roman" w:cs="Times New Roman"/>
        </w:rPr>
        <w:t xml:space="preserve">to assess whether these statutes promote or discourage stronger enforcement. </w:t>
      </w:r>
      <w:ins w:id="16" w:author="Sima Niondi" w:date="2021-10-11T12:01:00Z">
        <w:r w:rsidR="002D43BB">
          <w:rPr>
            <w:rFonts w:ascii="Times New Roman" w:hAnsi="Times New Roman" w:cs="Times New Roman"/>
          </w:rPr>
          <w:t>We find that the weakening</w:t>
        </w:r>
      </w:ins>
      <w:ins w:id="17" w:author="Sima Niondi" w:date="2021-10-11T12:02:00Z">
        <w:r w:rsidR="002D43BB">
          <w:rPr>
            <w:rFonts w:ascii="Times New Roman" w:hAnsi="Times New Roman" w:cs="Times New Roman"/>
          </w:rPr>
          <w:t xml:space="preserve"> is not the result of direct Congressional action because almost all</w:t>
        </w:r>
      </w:ins>
      <w:ins w:id="18" w:author="Sima Niondi" w:date="2021-10-11T12:04:00Z">
        <w:r w:rsidR="0019776D">
          <w:rPr>
            <w:rFonts w:ascii="Times New Roman" w:hAnsi="Times New Roman" w:cs="Times New Roman"/>
          </w:rPr>
          <w:t xml:space="preserve"> </w:t>
        </w:r>
      </w:ins>
      <w:ins w:id="19" w:author="Sima Niondi" w:date="2021-10-11T12:02:00Z">
        <w:r w:rsidR="002D43BB">
          <w:rPr>
            <w:rFonts w:ascii="Times New Roman" w:hAnsi="Times New Roman" w:cs="Times New Roman"/>
          </w:rPr>
          <w:t>antitrust statu</w:t>
        </w:r>
      </w:ins>
      <w:ins w:id="20" w:author="Sima Niondi" w:date="2021-10-12T15:21:00Z">
        <w:r w:rsidR="000E52A0">
          <w:rPr>
            <w:rFonts w:ascii="Times New Roman" w:hAnsi="Times New Roman" w:cs="Times New Roman"/>
          </w:rPr>
          <w:t>t</w:t>
        </w:r>
      </w:ins>
      <w:ins w:id="21" w:author="Sima Niondi" w:date="2021-10-11T12:02:00Z">
        <w:r w:rsidR="002D43BB">
          <w:rPr>
            <w:rFonts w:ascii="Times New Roman" w:hAnsi="Times New Roman" w:cs="Times New Roman"/>
          </w:rPr>
          <w:t xml:space="preserve">es </w:t>
        </w:r>
      </w:ins>
      <w:ins w:id="22" w:author="Sima Niondi" w:date="2021-10-11T12:04:00Z">
        <w:r w:rsidR="0019776D">
          <w:rPr>
            <w:rFonts w:ascii="Times New Roman" w:hAnsi="Times New Roman" w:cs="Times New Roman"/>
          </w:rPr>
          <w:t xml:space="preserve">encouraged </w:t>
        </w:r>
      </w:ins>
      <w:ins w:id="23" w:author="Sima Niondi" w:date="2021-10-11T12:06:00Z">
        <w:r w:rsidR="0019776D">
          <w:rPr>
            <w:rFonts w:ascii="Times New Roman" w:hAnsi="Times New Roman" w:cs="Times New Roman"/>
          </w:rPr>
          <w:t>greater</w:t>
        </w:r>
      </w:ins>
      <w:ins w:id="24" w:author="Sima Niondi" w:date="2021-10-11T12:04:00Z">
        <w:r w:rsidR="0019776D">
          <w:rPr>
            <w:rFonts w:ascii="Times New Roman" w:hAnsi="Times New Roman" w:cs="Times New Roman"/>
          </w:rPr>
          <w:t xml:space="preserve"> enforcement. </w:t>
        </w:r>
      </w:ins>
      <w:del w:id="25" w:author="Sima Niondi" w:date="2021-10-11T12:06:00Z">
        <w:r w:rsidDel="0019776D">
          <w:rPr>
            <w:rFonts w:ascii="Times New Roman" w:hAnsi="Times New Roman" w:cs="Times New Roman"/>
          </w:rPr>
          <w:delText>A general conclusion is that</w:delText>
        </w:r>
        <w:r w:rsidR="005A647A" w:rsidDel="0019776D">
          <w:rPr>
            <w:rFonts w:ascii="Times New Roman" w:hAnsi="Times New Roman" w:cs="Times New Roman"/>
          </w:rPr>
          <w:delText xml:space="preserve"> almost all </w:delText>
        </w:r>
        <w:r w:rsidDel="0019776D">
          <w:rPr>
            <w:rFonts w:ascii="Times New Roman" w:hAnsi="Times New Roman" w:cs="Times New Roman"/>
          </w:rPr>
          <w:delText>antitrust statutes have been passed to increase enforcement, rather than weaken it</w:delText>
        </w:r>
        <w:r w:rsidR="005A647A" w:rsidDel="0019776D">
          <w:rPr>
            <w:rFonts w:ascii="Times New Roman" w:hAnsi="Times New Roman" w:cs="Times New Roman"/>
          </w:rPr>
          <w:delText xml:space="preserve">, so that the weakening is not the result of </w:delText>
        </w:r>
        <w:r w:rsidR="00096501" w:rsidDel="0019776D">
          <w:rPr>
            <w:rFonts w:ascii="Times New Roman" w:hAnsi="Times New Roman" w:cs="Times New Roman"/>
          </w:rPr>
          <w:delText xml:space="preserve">direct </w:delText>
        </w:r>
        <w:r w:rsidR="005A647A" w:rsidDel="0019776D">
          <w:rPr>
            <w:rFonts w:ascii="Times New Roman" w:hAnsi="Times New Roman" w:cs="Times New Roman"/>
          </w:rPr>
          <w:delText>Congress action</w:delText>
        </w:r>
        <w:r w:rsidDel="0019776D">
          <w:rPr>
            <w:rFonts w:ascii="Times New Roman" w:hAnsi="Times New Roman" w:cs="Times New Roman"/>
          </w:rPr>
          <w:delText xml:space="preserve">. </w:delText>
        </w:r>
      </w:del>
      <w:r w:rsidR="00D40A05">
        <w:rPr>
          <w:rFonts w:ascii="Times New Roman" w:hAnsi="Times New Roman" w:cs="Times New Roman"/>
        </w:rPr>
        <w:t>V</w:t>
      </w:r>
      <w:r>
        <w:rPr>
          <w:rFonts w:ascii="Times New Roman" w:hAnsi="Times New Roman" w:cs="Times New Roman"/>
        </w:rPr>
        <w:t>oters may also express preferences for stronger</w:t>
      </w:r>
      <w:ins w:id="26" w:author="Sima Niondi" w:date="2021-10-11T12:06:00Z">
        <w:r w:rsidR="0019776D">
          <w:rPr>
            <w:rFonts w:ascii="Times New Roman" w:hAnsi="Times New Roman" w:cs="Times New Roman"/>
          </w:rPr>
          <w:t xml:space="preserve"> or </w:t>
        </w:r>
      </w:ins>
      <w:del w:id="27" w:author="Sima Niondi" w:date="2021-10-11T12:06:00Z">
        <w:r w:rsidDel="0019776D">
          <w:rPr>
            <w:rFonts w:ascii="Times New Roman" w:hAnsi="Times New Roman" w:cs="Times New Roman"/>
          </w:rPr>
          <w:delText>/</w:delText>
        </w:r>
      </w:del>
      <w:r>
        <w:rPr>
          <w:rFonts w:ascii="Times New Roman" w:hAnsi="Times New Roman" w:cs="Times New Roman"/>
        </w:rPr>
        <w:t xml:space="preserve">weaker </w:t>
      </w:r>
      <w:r>
        <w:rPr>
          <w:rFonts w:ascii="Times New Roman" w:hAnsi="Times New Roman" w:cs="Times New Roman"/>
        </w:rPr>
        <w:lastRenderedPageBreak/>
        <w:t xml:space="preserve">antitrust enforcement through their elected officials. To address this pathway, </w:t>
      </w:r>
      <w:r w:rsidR="00BE1E94">
        <w:rPr>
          <w:rFonts w:ascii="Times New Roman" w:hAnsi="Times New Roman" w:cs="Times New Roman"/>
        </w:rPr>
        <w:t xml:space="preserve">we </w:t>
      </w:r>
      <w:del w:id="28" w:author="Sima Niondi" w:date="2021-10-11T12:07:00Z">
        <w:r w:rsidR="00BE1E94" w:rsidDel="0019776D">
          <w:rPr>
            <w:rFonts w:ascii="Times New Roman" w:hAnsi="Times New Roman" w:cs="Times New Roman"/>
          </w:rPr>
          <w:delText xml:space="preserve">also </w:delText>
        </w:r>
      </w:del>
      <w:r>
        <w:rPr>
          <w:rFonts w:ascii="Times New Roman" w:hAnsi="Times New Roman" w:cs="Times New Roman"/>
        </w:rPr>
        <w:t>review (i)</w:t>
      </w:r>
      <w:r w:rsidR="004D6596">
        <w:rPr>
          <w:rFonts w:ascii="Times New Roman" w:hAnsi="Times New Roman" w:cs="Times New Roman"/>
        </w:rPr>
        <w:t xml:space="preserve"> the</w:t>
      </w:r>
      <w:r>
        <w:rPr>
          <w:rFonts w:ascii="Times New Roman" w:hAnsi="Times New Roman" w:cs="Times New Roman"/>
        </w:rPr>
        <w:t xml:space="preserve"> political platform</w:t>
      </w:r>
      <w:r w:rsidR="00FA3F7C">
        <w:rPr>
          <w:rFonts w:ascii="Times New Roman" w:hAnsi="Times New Roman" w:cs="Times New Roman"/>
        </w:rPr>
        <w:t>s</w:t>
      </w:r>
      <w:r>
        <w:rPr>
          <w:rFonts w:ascii="Times New Roman" w:hAnsi="Times New Roman" w:cs="Times New Roman"/>
        </w:rPr>
        <w:t xml:space="preserve"> of the two major parties in the presidential elections from President Roosevelt’s election in 1933 until 2020; (ii) the inaugural speeches; (iii) all State of the Union speeches; and (iv) all </w:t>
      </w:r>
      <w:r w:rsidR="004D6596">
        <w:rPr>
          <w:rFonts w:ascii="Times New Roman" w:hAnsi="Times New Roman" w:cs="Times New Roman"/>
        </w:rPr>
        <w:t>E</w:t>
      </w:r>
      <w:r>
        <w:rPr>
          <w:rFonts w:ascii="Times New Roman" w:hAnsi="Times New Roman" w:cs="Times New Roman"/>
        </w:rPr>
        <w:t xml:space="preserve">xecutive </w:t>
      </w:r>
      <w:r w:rsidR="004D6596">
        <w:rPr>
          <w:rFonts w:ascii="Times New Roman" w:hAnsi="Times New Roman" w:cs="Times New Roman"/>
        </w:rPr>
        <w:t>O</w:t>
      </w:r>
      <w:r>
        <w:rPr>
          <w:rFonts w:ascii="Times New Roman" w:hAnsi="Times New Roman" w:cs="Times New Roman"/>
        </w:rPr>
        <w:t xml:space="preserve">rders </w:t>
      </w:r>
      <w:r w:rsidR="004D6596">
        <w:rPr>
          <w:rFonts w:ascii="Times New Roman" w:hAnsi="Times New Roman" w:cs="Times New Roman"/>
        </w:rPr>
        <w:t xml:space="preserve">and Presidential Proclamations </w:t>
      </w:r>
      <w:r>
        <w:rPr>
          <w:rFonts w:ascii="Times New Roman" w:hAnsi="Times New Roman" w:cs="Times New Roman"/>
        </w:rPr>
        <w:t>issued</w:t>
      </w:r>
      <w:r w:rsidR="0096358F">
        <w:rPr>
          <w:rFonts w:ascii="Times New Roman" w:hAnsi="Times New Roman" w:cs="Times New Roman"/>
        </w:rPr>
        <w:t xml:space="preserve"> since 1933</w:t>
      </w:r>
      <w:r>
        <w:rPr>
          <w:rFonts w:ascii="Times New Roman" w:hAnsi="Times New Roman" w:cs="Times New Roman"/>
        </w:rPr>
        <w:t xml:space="preserve"> to map out </w:t>
      </w:r>
      <w:del w:id="29" w:author="Sima Niondi" w:date="2021-10-11T12:08:00Z">
        <w:r w:rsidDel="0019776D">
          <w:rPr>
            <w:rFonts w:ascii="Times New Roman" w:hAnsi="Times New Roman" w:cs="Times New Roman"/>
          </w:rPr>
          <w:delText xml:space="preserve">the </w:delText>
        </w:r>
      </w:del>
      <w:ins w:id="30" w:author="Sima Niondi" w:date="2021-10-11T12:08:00Z">
        <w:r w:rsidR="0019776D">
          <w:rPr>
            <w:rFonts w:ascii="Times New Roman" w:hAnsi="Times New Roman" w:cs="Times New Roman"/>
          </w:rPr>
          <w:t>p</w:t>
        </w:r>
      </w:ins>
      <w:del w:id="31" w:author="Sima Niondi" w:date="2021-10-11T12:08:00Z">
        <w:r w:rsidDel="0019776D">
          <w:rPr>
            <w:rFonts w:ascii="Times New Roman" w:hAnsi="Times New Roman" w:cs="Times New Roman"/>
          </w:rPr>
          <w:delText>P</w:delText>
        </w:r>
      </w:del>
      <w:r>
        <w:rPr>
          <w:rFonts w:ascii="Times New Roman" w:hAnsi="Times New Roman" w:cs="Times New Roman"/>
        </w:rPr>
        <w:t xml:space="preserve">residential positions on antitrust enforcement. </w:t>
      </w:r>
      <w:r w:rsidR="004D6596">
        <w:rPr>
          <w:rFonts w:ascii="Times New Roman" w:hAnsi="Times New Roman" w:cs="Times New Roman"/>
        </w:rPr>
        <w:t>Our findings</w:t>
      </w:r>
      <w:del w:id="32" w:author="Sima Niondi" w:date="2021-10-11T12:09:00Z">
        <w:r w:rsidR="00C809E6" w:rsidDel="0019776D">
          <w:rPr>
            <w:rFonts w:ascii="Times New Roman" w:hAnsi="Times New Roman" w:cs="Times New Roman"/>
          </w:rPr>
          <w:delText xml:space="preserve"> (so far)</w:delText>
        </w:r>
      </w:del>
      <w:r w:rsidR="004D6596">
        <w:rPr>
          <w:rFonts w:ascii="Times New Roman" w:hAnsi="Times New Roman" w:cs="Times New Roman"/>
        </w:rPr>
        <w:t xml:space="preserve"> are </w:t>
      </w:r>
      <w:r>
        <w:rPr>
          <w:rFonts w:ascii="Times New Roman" w:hAnsi="Times New Roman" w:cs="Times New Roman"/>
        </w:rPr>
        <w:t>that</w:t>
      </w:r>
      <w:del w:id="33" w:author="Sima Niondi" w:date="2021-10-12T15:52:00Z">
        <w:r w:rsidDel="00B4784D">
          <w:rPr>
            <w:rFonts w:ascii="Times New Roman" w:hAnsi="Times New Roman" w:cs="Times New Roman"/>
          </w:rPr>
          <w:delText xml:space="preserve"> </w:delText>
        </w:r>
      </w:del>
      <w:ins w:id="34" w:author="Sima Niondi" w:date="2021-10-11T12:10:00Z">
        <w:r w:rsidR="0019776D">
          <w:rPr>
            <w:rFonts w:ascii="Times New Roman" w:hAnsi="Times New Roman" w:cs="Times New Roman"/>
          </w:rPr>
          <w:t xml:space="preserve"> </w:t>
        </w:r>
      </w:ins>
      <w:r>
        <w:rPr>
          <w:rFonts w:ascii="Times New Roman" w:hAnsi="Times New Roman" w:cs="Times New Roman"/>
        </w:rPr>
        <w:t xml:space="preserve">while antitrust considerations were present in high-level political agendas </w:t>
      </w:r>
      <w:r w:rsidR="0096358F">
        <w:rPr>
          <w:rFonts w:ascii="Times New Roman" w:hAnsi="Times New Roman" w:cs="Times New Roman"/>
        </w:rPr>
        <w:t>until the Carter administration</w:t>
      </w:r>
      <w:r>
        <w:rPr>
          <w:rFonts w:ascii="Times New Roman" w:hAnsi="Times New Roman" w:cs="Times New Roman"/>
        </w:rPr>
        <w:t xml:space="preserve">, </w:t>
      </w:r>
      <w:r w:rsidR="004D6596">
        <w:rPr>
          <w:rFonts w:ascii="Times New Roman" w:hAnsi="Times New Roman" w:cs="Times New Roman"/>
        </w:rPr>
        <w:t xml:space="preserve">concerns around monopoly and antitrust enforcement </w:t>
      </w:r>
      <w:r>
        <w:rPr>
          <w:rFonts w:ascii="Times New Roman" w:hAnsi="Times New Roman" w:cs="Times New Roman"/>
        </w:rPr>
        <w:t xml:space="preserve">all but vanished </w:t>
      </w:r>
      <w:r w:rsidR="004D6596">
        <w:rPr>
          <w:rFonts w:ascii="Times New Roman" w:hAnsi="Times New Roman" w:cs="Times New Roman"/>
        </w:rPr>
        <w:t>afterwards</w:t>
      </w:r>
      <w:r>
        <w:rPr>
          <w:rFonts w:ascii="Times New Roman" w:hAnsi="Times New Roman" w:cs="Times New Roman"/>
        </w:rPr>
        <w:t xml:space="preserve">—when most of the weakening in antitrust enforcement takes place. </w:t>
      </w:r>
      <w:r w:rsidR="00C24647">
        <w:rPr>
          <w:rFonts w:ascii="Times New Roman" w:hAnsi="Times New Roman" w:cs="Times New Roman"/>
        </w:rPr>
        <w:t>Part I</w:t>
      </w:r>
      <w:r w:rsidR="00E2069D">
        <w:rPr>
          <w:rFonts w:ascii="Times New Roman" w:hAnsi="Times New Roman" w:cs="Times New Roman"/>
        </w:rPr>
        <w:t>I</w:t>
      </w:r>
      <w:r w:rsidR="00C24647">
        <w:rPr>
          <w:rFonts w:ascii="Times New Roman" w:hAnsi="Times New Roman" w:cs="Times New Roman"/>
        </w:rPr>
        <w:t>I.</w:t>
      </w:r>
      <w:r w:rsidR="00FD367E">
        <w:rPr>
          <w:rFonts w:ascii="Times New Roman" w:hAnsi="Times New Roman" w:cs="Times New Roman"/>
        </w:rPr>
        <w:t xml:space="preserve">B then </w:t>
      </w:r>
      <w:del w:id="35" w:author="Sima Niondi" w:date="2021-10-11T12:11:00Z">
        <w:r w:rsidR="00FD367E" w:rsidDel="0019776D">
          <w:rPr>
            <w:rFonts w:ascii="Times New Roman" w:hAnsi="Times New Roman" w:cs="Times New Roman"/>
          </w:rPr>
          <w:delText xml:space="preserve">shifts to better understand the </w:delText>
        </w:r>
      </w:del>
      <w:ins w:id="36" w:author="Sima Niondi" w:date="2021-10-11T12:11:00Z">
        <w:r w:rsidR="0019776D">
          <w:rPr>
            <w:rFonts w:ascii="Times New Roman" w:hAnsi="Times New Roman" w:cs="Times New Roman"/>
          </w:rPr>
          <w:t xml:space="preserve">explores the </w:t>
        </w:r>
      </w:ins>
      <w:r w:rsidR="00FD367E">
        <w:rPr>
          <w:rFonts w:ascii="Times New Roman" w:hAnsi="Times New Roman" w:cs="Times New Roman"/>
        </w:rPr>
        <w:t xml:space="preserve">mechanisms employed in the weakening of US antitrust enforcement </w:t>
      </w:r>
      <w:r w:rsidRPr="00E20D66">
        <w:rPr>
          <w:rFonts w:ascii="Times New Roman" w:hAnsi="Times New Roman" w:cs="Times New Roman"/>
        </w:rPr>
        <w:t>over the past decades.</w:t>
      </w:r>
      <w:r w:rsidR="00D166A9">
        <w:rPr>
          <w:rFonts w:ascii="Times New Roman" w:hAnsi="Times New Roman" w:cs="Times New Roman"/>
        </w:rPr>
        <w:t xml:space="preserve"> It </w:t>
      </w:r>
      <w:del w:id="37" w:author="Sima Niondi" w:date="2021-10-11T12:13:00Z">
        <w:r w:rsidR="00D166A9" w:rsidDel="0019776D">
          <w:rPr>
            <w:rFonts w:ascii="Times New Roman" w:hAnsi="Times New Roman" w:cs="Times New Roman"/>
          </w:rPr>
          <w:delText>first looks at</w:delText>
        </w:r>
      </w:del>
      <w:ins w:id="38" w:author="Sima Niondi" w:date="2021-10-11T12:13:00Z">
        <w:r w:rsidR="0019776D">
          <w:rPr>
            <w:rFonts w:ascii="Times New Roman" w:hAnsi="Times New Roman" w:cs="Times New Roman"/>
          </w:rPr>
          <w:t>outlines</w:t>
        </w:r>
      </w:ins>
      <w:r w:rsidR="00D166A9">
        <w:rPr>
          <w:rFonts w:ascii="Times New Roman" w:hAnsi="Times New Roman" w:cs="Times New Roman"/>
        </w:rPr>
        <w:t xml:space="preserve"> the </w:t>
      </w:r>
      <w:r w:rsidR="00F21C8B">
        <w:rPr>
          <w:rFonts w:ascii="Times New Roman" w:hAnsi="Times New Roman" w:cs="Times New Roman"/>
        </w:rPr>
        <w:t xml:space="preserve">key </w:t>
      </w:r>
      <w:r w:rsidR="00D166A9">
        <w:rPr>
          <w:rFonts w:ascii="Times New Roman" w:hAnsi="Times New Roman" w:cs="Times New Roman"/>
        </w:rPr>
        <w:t xml:space="preserve">role </w:t>
      </w:r>
      <w:r w:rsidR="00F21C8B">
        <w:rPr>
          <w:rFonts w:ascii="Times New Roman" w:hAnsi="Times New Roman" w:cs="Times New Roman"/>
        </w:rPr>
        <w:t>played by</w:t>
      </w:r>
      <w:ins w:id="39" w:author="Sima Niondi" w:date="2021-10-11T12:14:00Z">
        <w:r w:rsidR="00E672D3">
          <w:rPr>
            <w:rFonts w:ascii="Times New Roman" w:hAnsi="Times New Roman" w:cs="Times New Roman"/>
          </w:rPr>
          <w:t xml:space="preserve"> </w:t>
        </w:r>
      </w:ins>
      <w:ins w:id="40" w:author="Sima Niondi" w:date="2021-10-11T12:16:00Z">
        <w:r w:rsidR="00E672D3">
          <w:rPr>
            <w:rFonts w:ascii="Times New Roman" w:hAnsi="Times New Roman" w:cs="Times New Roman"/>
          </w:rPr>
          <w:t xml:space="preserve">the </w:t>
        </w:r>
      </w:ins>
      <w:ins w:id="41" w:author="Sima Niondi" w:date="2021-10-11T12:14:00Z">
        <w:r w:rsidR="00E672D3">
          <w:rPr>
            <w:rFonts w:ascii="Times New Roman" w:hAnsi="Times New Roman" w:cs="Times New Roman"/>
          </w:rPr>
          <w:t>indirectly democratically accountable</w:t>
        </w:r>
      </w:ins>
      <w:r w:rsidR="00F21C8B">
        <w:rPr>
          <w:rFonts w:ascii="Times New Roman" w:hAnsi="Times New Roman" w:cs="Times New Roman"/>
        </w:rPr>
        <w:t xml:space="preserve"> </w:t>
      </w:r>
      <w:r w:rsidR="00D166A9">
        <w:rPr>
          <w:rFonts w:ascii="Times New Roman" w:hAnsi="Times New Roman" w:cs="Times New Roman"/>
        </w:rPr>
        <w:t>regulators and courts</w:t>
      </w:r>
      <w:ins w:id="42" w:author="Sima Niondi" w:date="2021-10-11T12:16:00Z">
        <w:r w:rsidR="00E672D3">
          <w:rPr>
            <w:rFonts w:ascii="Times New Roman" w:hAnsi="Times New Roman" w:cs="Times New Roman"/>
          </w:rPr>
          <w:t xml:space="preserve"> as well as </w:t>
        </w:r>
      </w:ins>
      <w:ins w:id="43" w:author="Sima Niondi" w:date="2021-10-11T12:18:00Z">
        <w:r w:rsidR="00E672D3">
          <w:rPr>
            <w:rFonts w:ascii="Times New Roman" w:hAnsi="Times New Roman" w:cs="Times New Roman"/>
          </w:rPr>
          <w:t>presenting data on</w:t>
        </w:r>
      </w:ins>
      <w:ins w:id="44" w:author="Sima Niondi" w:date="2021-10-11T12:19:00Z">
        <w:r w:rsidR="00E672D3">
          <w:rPr>
            <w:rFonts w:ascii="Times New Roman" w:hAnsi="Times New Roman" w:cs="Times New Roman"/>
          </w:rPr>
          <w:t xml:space="preserve"> </w:t>
        </w:r>
      </w:ins>
      <w:ins w:id="45" w:author="Sima Niondi" w:date="2021-10-11T12:22:00Z">
        <w:r w:rsidR="00E672D3">
          <w:rPr>
            <w:rFonts w:ascii="Times New Roman" w:hAnsi="Times New Roman" w:cs="Times New Roman"/>
          </w:rPr>
          <w:t>environmental</w:t>
        </w:r>
      </w:ins>
      <w:ins w:id="46" w:author="Sima Niondi" w:date="2021-10-11T12:19:00Z">
        <w:r w:rsidR="00E672D3">
          <w:rPr>
            <w:rFonts w:ascii="Times New Roman" w:hAnsi="Times New Roman" w:cs="Times New Roman"/>
          </w:rPr>
          <w:t xml:space="preserve"> </w:t>
        </w:r>
      </w:ins>
      <w:ins w:id="47" w:author="Sima Niondi" w:date="2021-10-11T12:20:00Z">
        <w:r w:rsidR="00E672D3">
          <w:rPr>
            <w:rFonts w:ascii="Times New Roman" w:hAnsi="Times New Roman" w:cs="Times New Roman"/>
          </w:rPr>
          <w:t>factors</w:t>
        </w:r>
      </w:ins>
      <w:del w:id="48" w:author="Sima Niondi" w:date="2021-10-11T12:16:00Z">
        <w:r w:rsidR="00D166A9" w:rsidDel="00E672D3">
          <w:rPr>
            <w:rFonts w:ascii="Times New Roman" w:hAnsi="Times New Roman" w:cs="Times New Roman"/>
          </w:rPr>
          <w:delText>,</w:delText>
        </w:r>
      </w:del>
      <w:del w:id="49" w:author="Sima Niondi" w:date="2021-10-11T12:20:00Z">
        <w:r w:rsidR="00D166A9" w:rsidDel="00E672D3">
          <w:rPr>
            <w:rFonts w:ascii="Times New Roman" w:hAnsi="Times New Roman" w:cs="Times New Roman"/>
          </w:rPr>
          <w:delText xml:space="preserve"> both only indirectly </w:delText>
        </w:r>
        <w:r w:rsidR="00F21C8B" w:rsidDel="00E672D3">
          <w:rPr>
            <w:rFonts w:ascii="Times New Roman" w:hAnsi="Times New Roman" w:cs="Times New Roman"/>
          </w:rPr>
          <w:delText xml:space="preserve">democratically </w:delText>
        </w:r>
        <w:r w:rsidR="00D166A9" w:rsidDel="00E672D3">
          <w:rPr>
            <w:rFonts w:ascii="Times New Roman" w:hAnsi="Times New Roman" w:cs="Times New Roman"/>
          </w:rPr>
          <w:delText>accountable</w:delText>
        </w:r>
        <w:r w:rsidR="002F7735" w:rsidDel="00E672D3">
          <w:rPr>
            <w:rFonts w:ascii="Times New Roman" w:hAnsi="Times New Roman" w:cs="Times New Roman"/>
          </w:rPr>
          <w:delText xml:space="preserve"> agents</w:delText>
        </w:r>
        <w:r w:rsidR="00D166A9" w:rsidDel="00E672D3">
          <w:rPr>
            <w:rFonts w:ascii="Times New Roman" w:hAnsi="Times New Roman" w:cs="Times New Roman"/>
          </w:rPr>
          <w:delText xml:space="preserve">, in undermining enforcement. </w:delText>
        </w:r>
        <w:r w:rsidR="00D166A9" w:rsidRPr="002373C0" w:rsidDel="00E672D3">
          <w:rPr>
            <w:rFonts w:ascii="Times New Roman" w:hAnsi="Times New Roman" w:cs="Times New Roman"/>
            <w:highlight w:val="yellow"/>
          </w:rPr>
          <w:delText xml:space="preserve">It then presents data on phenomena that were taking place </w:delText>
        </w:r>
        <w:r w:rsidR="0078242C" w:rsidDel="00E672D3">
          <w:rPr>
            <w:rFonts w:ascii="Times New Roman" w:hAnsi="Times New Roman" w:cs="Times New Roman"/>
            <w:highlight w:val="yellow"/>
          </w:rPr>
          <w:delText>at the same time as</w:delText>
        </w:r>
        <w:r w:rsidR="00D166A9" w:rsidRPr="002373C0" w:rsidDel="00E672D3">
          <w:rPr>
            <w:rFonts w:ascii="Times New Roman" w:hAnsi="Times New Roman" w:cs="Times New Roman"/>
            <w:highlight w:val="yellow"/>
          </w:rPr>
          <w:delText xml:space="preserve"> these decisions</w:delText>
        </w:r>
      </w:del>
      <w:r w:rsidR="00D166A9" w:rsidRPr="002373C0">
        <w:rPr>
          <w:rFonts w:ascii="Times New Roman" w:hAnsi="Times New Roman" w:cs="Times New Roman"/>
          <w:highlight w:val="yellow"/>
        </w:rPr>
        <w:t xml:space="preserve">, notably the erosion of important pillars of FTC/DOJ independence, and shifts in the US Judiciary (impacting appointments and the exposure to </w:t>
      </w:r>
      <w:r w:rsidR="000B7111" w:rsidRPr="002373C0">
        <w:rPr>
          <w:rFonts w:ascii="Times New Roman" w:hAnsi="Times New Roman" w:cs="Times New Roman"/>
          <w:highlight w:val="yellow"/>
        </w:rPr>
        <w:t>certain economic ideas</w:t>
      </w:r>
      <w:r w:rsidR="00D166A9" w:rsidRPr="002373C0">
        <w:rPr>
          <w:rFonts w:ascii="Times New Roman" w:hAnsi="Times New Roman" w:cs="Times New Roman"/>
          <w:highlight w:val="yellow"/>
        </w:rPr>
        <w:t>).</w:t>
      </w:r>
      <w:r w:rsidR="00D166A9">
        <w:rPr>
          <w:rFonts w:ascii="Times New Roman" w:hAnsi="Times New Roman" w:cs="Times New Roman"/>
        </w:rPr>
        <w:t xml:space="preserve"> </w:t>
      </w:r>
    </w:p>
    <w:p w14:paraId="5FA96C64" w14:textId="09A491D5" w:rsidR="00860D49" w:rsidRDefault="00CB6DDF" w:rsidP="000250CA">
      <w:pPr>
        <w:spacing w:before="100" w:after="100"/>
        <w:ind w:left="-180" w:right="-180" w:firstLine="900"/>
        <w:jc w:val="both"/>
        <w:rPr>
          <w:rFonts w:ascii="Times New Roman" w:hAnsi="Times New Roman" w:cs="Times New Roman"/>
        </w:rPr>
      </w:pPr>
      <w:r>
        <w:rPr>
          <w:rFonts w:ascii="Times New Roman" w:hAnsi="Times New Roman" w:cs="Times New Roman"/>
        </w:rPr>
        <w:t>Part I</w:t>
      </w:r>
      <w:r w:rsidR="00E2069D">
        <w:rPr>
          <w:rFonts w:ascii="Times New Roman" w:hAnsi="Times New Roman" w:cs="Times New Roman"/>
        </w:rPr>
        <w:t>V</w:t>
      </w:r>
      <w:r w:rsidR="002373C0">
        <w:rPr>
          <w:rFonts w:ascii="Times New Roman" w:hAnsi="Times New Roman" w:cs="Times New Roman"/>
        </w:rPr>
        <w:t xml:space="preserve"> answers our motivating question by</w:t>
      </w:r>
      <w:r>
        <w:rPr>
          <w:rFonts w:ascii="Times New Roman" w:hAnsi="Times New Roman" w:cs="Times New Roman"/>
        </w:rPr>
        <w:t xml:space="preserve"> bring</w:t>
      </w:r>
      <w:r w:rsidR="002373C0">
        <w:rPr>
          <w:rFonts w:ascii="Times New Roman" w:hAnsi="Times New Roman" w:cs="Times New Roman"/>
        </w:rPr>
        <w:t>ing</w:t>
      </w:r>
      <w:r>
        <w:rPr>
          <w:rFonts w:ascii="Times New Roman" w:hAnsi="Times New Roman" w:cs="Times New Roman"/>
        </w:rPr>
        <w:t xml:space="preserve"> together our theoretical framework from Part </w:t>
      </w:r>
      <w:r w:rsidR="004D6596">
        <w:rPr>
          <w:rFonts w:ascii="Times New Roman" w:hAnsi="Times New Roman" w:cs="Times New Roman"/>
        </w:rPr>
        <w:t>I</w:t>
      </w:r>
      <w:r>
        <w:rPr>
          <w:rFonts w:ascii="Times New Roman" w:hAnsi="Times New Roman" w:cs="Times New Roman"/>
        </w:rPr>
        <w:t xml:space="preserve">I and the data from Part </w:t>
      </w:r>
      <w:r w:rsidR="004D6596">
        <w:rPr>
          <w:rFonts w:ascii="Times New Roman" w:hAnsi="Times New Roman" w:cs="Times New Roman"/>
        </w:rPr>
        <w:t>I</w:t>
      </w:r>
      <w:r>
        <w:rPr>
          <w:rFonts w:ascii="Times New Roman" w:hAnsi="Times New Roman" w:cs="Times New Roman"/>
        </w:rPr>
        <w:t xml:space="preserve">II. </w:t>
      </w:r>
      <w:r w:rsidR="00D202CD">
        <w:rPr>
          <w:rFonts w:ascii="Times New Roman" w:hAnsi="Times New Roman" w:cs="Times New Roman"/>
        </w:rPr>
        <w:t xml:space="preserve">Our </w:t>
      </w:r>
      <w:r w:rsidR="00FA3F7C">
        <w:rPr>
          <w:rFonts w:ascii="Times New Roman" w:hAnsi="Times New Roman" w:cs="Times New Roman"/>
        </w:rPr>
        <w:t>p</w:t>
      </w:r>
      <w:r>
        <w:rPr>
          <w:rFonts w:ascii="Times New Roman" w:hAnsi="Times New Roman" w:cs="Times New Roman"/>
        </w:rPr>
        <w:t xml:space="preserve">reliminary analysis indicates that </w:t>
      </w:r>
      <w:r w:rsidR="00F802B5">
        <w:rPr>
          <w:rFonts w:ascii="Times New Roman" w:hAnsi="Times New Roman" w:cs="Times New Roman"/>
        </w:rPr>
        <w:t>antitrust</w:t>
      </w:r>
      <w:r w:rsidR="00BA5E17">
        <w:rPr>
          <w:rFonts w:ascii="Times New Roman" w:hAnsi="Times New Roman" w:cs="Times New Roman"/>
        </w:rPr>
        <w:t xml:space="preserve"> died a </w:t>
      </w:r>
      <w:r>
        <w:rPr>
          <w:rFonts w:ascii="Times New Roman" w:hAnsi="Times New Roman" w:cs="Times New Roman"/>
        </w:rPr>
        <w:t>death by a thousand cuts</w:t>
      </w:r>
      <w:r w:rsidR="00BA5E17">
        <w:rPr>
          <w:rFonts w:ascii="Times New Roman" w:hAnsi="Times New Roman" w:cs="Times New Roman"/>
        </w:rPr>
        <w:t xml:space="preserve"> that was</w:t>
      </w:r>
      <w:r>
        <w:rPr>
          <w:rFonts w:ascii="Times New Roman" w:hAnsi="Times New Roman" w:cs="Times New Roman"/>
        </w:rPr>
        <w:t xml:space="preserve"> not the result of democratic will—rather, it most likely reflects the influence of interest groups and ideas on </w:t>
      </w:r>
      <w:r w:rsidR="00BA5E17">
        <w:rPr>
          <w:rFonts w:ascii="Times New Roman" w:hAnsi="Times New Roman" w:cs="Times New Roman"/>
        </w:rPr>
        <w:t xml:space="preserve">institutions distant from democratic pressure: </w:t>
      </w:r>
      <w:r>
        <w:rPr>
          <w:rFonts w:ascii="Times New Roman" w:hAnsi="Times New Roman" w:cs="Times New Roman"/>
        </w:rPr>
        <w:t>regulators and judges. Given the nature</w:t>
      </w:r>
      <w:r w:rsidR="003E1517">
        <w:rPr>
          <w:rFonts w:ascii="Times New Roman" w:hAnsi="Times New Roman" w:cs="Times New Roman"/>
        </w:rPr>
        <w:t xml:space="preserve"> and pervasiveness</w:t>
      </w:r>
      <w:r>
        <w:rPr>
          <w:rFonts w:ascii="Times New Roman" w:hAnsi="Times New Roman" w:cs="Times New Roman"/>
        </w:rPr>
        <w:t xml:space="preserve"> of th</w:t>
      </w:r>
      <w:r w:rsidR="009F1B42">
        <w:rPr>
          <w:rFonts w:ascii="Times New Roman" w:hAnsi="Times New Roman" w:cs="Times New Roman"/>
        </w:rPr>
        <w:t>is undemocratic</w:t>
      </w:r>
      <w:r>
        <w:rPr>
          <w:rFonts w:ascii="Times New Roman" w:hAnsi="Times New Roman" w:cs="Times New Roman"/>
        </w:rPr>
        <w:t xml:space="preserve"> erosion, this process is also unlikely to fix itself absent a major legislative effort </w:t>
      </w:r>
      <w:r w:rsidR="003E1517">
        <w:rPr>
          <w:rFonts w:ascii="Times New Roman" w:hAnsi="Times New Roman" w:cs="Times New Roman"/>
        </w:rPr>
        <w:t xml:space="preserve">sustained by </w:t>
      </w:r>
      <w:r>
        <w:rPr>
          <w:rFonts w:ascii="Times New Roman" w:hAnsi="Times New Roman" w:cs="Times New Roman"/>
        </w:rPr>
        <w:t xml:space="preserve">popular and civil society pressure—both </w:t>
      </w:r>
      <w:r w:rsidR="00FA3F7C">
        <w:rPr>
          <w:rFonts w:ascii="Times New Roman" w:hAnsi="Times New Roman" w:cs="Times New Roman"/>
        </w:rPr>
        <w:t xml:space="preserve">of </w:t>
      </w:r>
      <w:r>
        <w:rPr>
          <w:rFonts w:ascii="Times New Roman" w:hAnsi="Times New Roman" w:cs="Times New Roman"/>
        </w:rPr>
        <w:t>which are necessary to counteract an effective process of regulatory capture.</w:t>
      </w:r>
      <w:r w:rsidR="00860D49">
        <w:rPr>
          <w:rFonts w:ascii="Times New Roman" w:hAnsi="Times New Roman" w:cs="Times New Roman"/>
        </w:rPr>
        <w:t xml:space="preserve"> A brief conclusion follows</w:t>
      </w:r>
      <w:r w:rsidR="000250CA">
        <w:rPr>
          <w:rFonts w:ascii="Times New Roman" w:hAnsi="Times New Roman" w:cs="Times New Roman"/>
        </w:rPr>
        <w:t>.</w:t>
      </w:r>
    </w:p>
    <w:p w14:paraId="7EF6F2A0" w14:textId="22B1B9B6" w:rsidR="00CB6DDF" w:rsidRPr="00CB6DDF" w:rsidRDefault="00CB6DDF" w:rsidP="00CB6DDF">
      <w:pPr>
        <w:pStyle w:val="Heading1"/>
      </w:pPr>
      <w:r w:rsidRPr="004D6596">
        <w:t xml:space="preserve">Part 1: </w:t>
      </w:r>
      <w:r w:rsidR="004D6596">
        <w:t>T</w:t>
      </w:r>
      <w:r w:rsidR="00CD031B" w:rsidRPr="004D6596">
        <w:t xml:space="preserve">he </w:t>
      </w:r>
      <w:r w:rsidRPr="004D6596">
        <w:t>Decline of U.S. Antitrust Enforcement</w:t>
      </w:r>
      <w:r w:rsidR="004D6596">
        <w:t xml:space="preserve"> and its winners</w:t>
      </w:r>
    </w:p>
    <w:p w14:paraId="39189C1E" w14:textId="1122612F" w:rsidR="003C2F0A" w:rsidRDefault="00CD1A85" w:rsidP="00224C25">
      <w:pPr>
        <w:spacing w:before="100" w:after="100"/>
        <w:ind w:left="-180" w:right="-180" w:firstLine="900"/>
        <w:jc w:val="both"/>
        <w:rPr>
          <w:rFonts w:ascii="Times New Roman" w:hAnsi="Times New Roman" w:cs="Times New Roman"/>
        </w:rPr>
      </w:pPr>
      <w:r w:rsidRPr="00CD1A85">
        <w:rPr>
          <w:rFonts w:ascii="Times New Roman" w:hAnsi="Times New Roman" w:cs="Times New Roman"/>
        </w:rPr>
        <w:t xml:space="preserve">US </w:t>
      </w:r>
      <w:r w:rsidR="00085E2A">
        <w:rPr>
          <w:rFonts w:ascii="Times New Roman" w:hAnsi="Times New Roman" w:cs="Times New Roman"/>
        </w:rPr>
        <w:t xml:space="preserve">civil </w:t>
      </w:r>
      <w:r w:rsidRPr="00CD1A85">
        <w:rPr>
          <w:rFonts w:ascii="Times New Roman" w:hAnsi="Times New Roman" w:cs="Times New Roman"/>
        </w:rPr>
        <w:t xml:space="preserve">antitrust enforcement has significantly weakened </w:t>
      </w:r>
      <w:r w:rsidR="00C360FD">
        <w:rPr>
          <w:rFonts w:ascii="Times New Roman" w:hAnsi="Times New Roman" w:cs="Times New Roman"/>
        </w:rPr>
        <w:t xml:space="preserve">over </w:t>
      </w:r>
      <w:r w:rsidRPr="00CD1A85">
        <w:rPr>
          <w:rFonts w:ascii="Times New Roman" w:hAnsi="Times New Roman" w:cs="Times New Roman"/>
        </w:rPr>
        <w:t>the past decades</w:t>
      </w:r>
      <w:r w:rsidR="00C360FD">
        <w:rPr>
          <w:rFonts w:ascii="Times New Roman" w:hAnsi="Times New Roman" w:cs="Times New Roman"/>
        </w:rPr>
        <w:t xml:space="preserve">. </w:t>
      </w:r>
      <w:r w:rsidR="0024435F">
        <w:rPr>
          <w:rFonts w:ascii="Times New Roman" w:hAnsi="Times New Roman" w:cs="Times New Roman"/>
        </w:rPr>
        <w:t xml:space="preserve">Vivek </w:t>
      </w:r>
      <w:r w:rsidR="001354C4">
        <w:rPr>
          <w:rFonts w:ascii="Times New Roman" w:hAnsi="Times New Roman" w:cs="Times New Roman"/>
        </w:rPr>
        <w:t xml:space="preserve">Ghosal </w:t>
      </w:r>
      <w:r w:rsidR="0024435F">
        <w:rPr>
          <w:rFonts w:ascii="Times New Roman" w:hAnsi="Times New Roman" w:cs="Times New Roman"/>
        </w:rPr>
        <w:t xml:space="preserve">studied </w:t>
      </w:r>
      <w:r w:rsidR="00C360FD">
        <w:rPr>
          <w:rFonts w:ascii="Times New Roman" w:hAnsi="Times New Roman" w:cs="Times New Roman"/>
        </w:rPr>
        <w:t xml:space="preserve">Department of Justice enforcement actions </w:t>
      </w:r>
      <w:r w:rsidR="00BA0AC6">
        <w:rPr>
          <w:rFonts w:ascii="Times New Roman" w:hAnsi="Times New Roman" w:cs="Times New Roman"/>
        </w:rPr>
        <w:t xml:space="preserve">(cases filed in court) </w:t>
      </w:r>
      <w:r w:rsidR="00702D4D">
        <w:rPr>
          <w:rFonts w:ascii="Times New Roman" w:hAnsi="Times New Roman" w:cs="Times New Roman"/>
        </w:rPr>
        <w:t xml:space="preserve">between 1958 and </w:t>
      </w:r>
      <w:r w:rsidR="00C360FD">
        <w:rPr>
          <w:rFonts w:ascii="Times New Roman" w:hAnsi="Times New Roman" w:cs="Times New Roman"/>
        </w:rPr>
        <w:t>2002</w:t>
      </w:r>
      <w:r w:rsidR="0024435F">
        <w:rPr>
          <w:rFonts w:ascii="Times New Roman" w:hAnsi="Times New Roman" w:cs="Times New Roman"/>
        </w:rPr>
        <w:t>,</w:t>
      </w:r>
      <w:r w:rsidR="00C360FD" w:rsidRPr="008E0B83">
        <w:rPr>
          <w:rStyle w:val="FootnoteReference"/>
          <w:rFonts w:ascii="Times New Roman" w:hAnsi="Times New Roman" w:cs="Times New Roman"/>
          <w:rPrChange w:id="50" w:author="Sima Niondi" w:date="2021-10-11T12:25:00Z">
            <w:rPr>
              <w:rStyle w:val="FootnoteReference"/>
            </w:rPr>
          </w:rPrChange>
        </w:rPr>
        <w:footnoteReference w:id="6"/>
      </w:r>
      <w:r w:rsidR="0024435F">
        <w:rPr>
          <w:rFonts w:ascii="Times New Roman" w:hAnsi="Times New Roman" w:cs="Times New Roman"/>
        </w:rPr>
        <w:t xml:space="preserve"> and</w:t>
      </w:r>
      <w:r w:rsidR="00C360FD">
        <w:rPr>
          <w:rFonts w:ascii="Times New Roman" w:hAnsi="Times New Roman" w:cs="Times New Roman"/>
        </w:rPr>
        <w:t xml:space="preserve"> </w:t>
      </w:r>
      <w:del w:id="51" w:author="Sima Niondi" w:date="2021-10-12T15:24:00Z">
        <w:r w:rsidR="003C2F0A" w:rsidDel="000E52A0">
          <w:rPr>
            <w:rFonts w:ascii="Times New Roman" w:hAnsi="Times New Roman" w:cs="Times New Roman"/>
          </w:rPr>
          <w:delText xml:space="preserve">estimates </w:delText>
        </w:r>
      </w:del>
      <w:ins w:id="52" w:author="Sima Niondi" w:date="2021-10-12T15:24:00Z">
        <w:r w:rsidR="000E52A0">
          <w:rPr>
            <w:rFonts w:ascii="Times New Roman" w:hAnsi="Times New Roman" w:cs="Times New Roman"/>
          </w:rPr>
          <w:t>identifies</w:t>
        </w:r>
        <w:r w:rsidR="000E52A0">
          <w:rPr>
            <w:rFonts w:ascii="Times New Roman" w:hAnsi="Times New Roman" w:cs="Times New Roman"/>
          </w:rPr>
          <w:t xml:space="preserve"> </w:t>
        </w:r>
      </w:ins>
      <w:r w:rsidR="003C2F0A">
        <w:rPr>
          <w:rFonts w:ascii="Times New Roman" w:hAnsi="Times New Roman" w:cs="Times New Roman"/>
        </w:rPr>
        <w:t xml:space="preserve">a number of structural breaks </w:t>
      </w:r>
      <w:r w:rsidR="00C932A2">
        <w:rPr>
          <w:rFonts w:ascii="Times New Roman" w:hAnsi="Times New Roman" w:cs="Times New Roman"/>
        </w:rPr>
        <w:t xml:space="preserve">in enforcement dynamics </w:t>
      </w:r>
      <w:r w:rsidR="00702D4D">
        <w:rPr>
          <w:rFonts w:ascii="Times New Roman" w:hAnsi="Times New Roman" w:cs="Times New Roman"/>
        </w:rPr>
        <w:t>taking place throughout the 1970s</w:t>
      </w:r>
      <w:r w:rsidR="003C2F0A">
        <w:rPr>
          <w:rFonts w:ascii="Times New Roman" w:hAnsi="Times New Roman" w:cs="Times New Roman"/>
        </w:rPr>
        <w:t>, all in the direction of weaker enforcement</w:t>
      </w:r>
      <w:r w:rsidR="00B4258F">
        <w:rPr>
          <w:rFonts w:ascii="Times New Roman" w:hAnsi="Times New Roman" w:cs="Times New Roman"/>
        </w:rPr>
        <w:t xml:space="preserve"> (</w:t>
      </w:r>
      <w:r w:rsidR="00702D4D">
        <w:rPr>
          <w:rFonts w:ascii="Times New Roman" w:hAnsi="Times New Roman" w:cs="Times New Roman"/>
        </w:rPr>
        <w:t xml:space="preserve">as Figure 1 </w:t>
      </w:r>
      <w:r w:rsidR="00224C25">
        <w:rPr>
          <w:rFonts w:ascii="Times New Roman" w:hAnsi="Times New Roman" w:cs="Times New Roman"/>
        </w:rPr>
        <w:t xml:space="preserve">below </w:t>
      </w:r>
      <w:r w:rsidR="00702D4D">
        <w:rPr>
          <w:rFonts w:ascii="Times New Roman" w:hAnsi="Times New Roman" w:cs="Times New Roman"/>
        </w:rPr>
        <w:t>shows</w:t>
      </w:r>
      <w:r w:rsidR="00B4258F">
        <w:rPr>
          <w:rFonts w:ascii="Times New Roman" w:hAnsi="Times New Roman" w:cs="Times New Roman"/>
        </w:rPr>
        <w:t>)</w:t>
      </w:r>
      <w:r w:rsidR="003C2F0A">
        <w:rPr>
          <w:rFonts w:ascii="Times New Roman" w:hAnsi="Times New Roman" w:cs="Times New Roman"/>
        </w:rPr>
        <w:t>.</w:t>
      </w:r>
      <w:r w:rsidR="00224C25">
        <w:rPr>
          <w:rFonts w:ascii="Times New Roman" w:hAnsi="Times New Roman" w:cs="Times New Roman"/>
        </w:rPr>
        <w:t xml:space="preserve"> </w:t>
      </w:r>
      <w:r w:rsidR="00224C25" w:rsidRPr="00224C25">
        <w:rPr>
          <w:rFonts w:ascii="Times New Roman" w:hAnsi="Times New Roman" w:cs="Times New Roman"/>
        </w:rPr>
        <w:t xml:space="preserve">Ghosal defines a structural break as the </w:t>
      </w:r>
      <w:proofErr w:type="spellStart"/>
      <w:r w:rsidR="00224C25" w:rsidRPr="00224C25">
        <w:rPr>
          <w:rFonts w:ascii="Times New Roman" w:hAnsi="Times New Roman" w:cs="Times New Roman"/>
        </w:rPr>
        <w:t>Quandt</w:t>
      </w:r>
      <w:proofErr w:type="spellEnd"/>
      <w:r w:rsidR="00224C25" w:rsidRPr="00224C25">
        <w:rPr>
          <w:rFonts w:ascii="Times New Roman" w:hAnsi="Times New Roman" w:cs="Times New Roman"/>
        </w:rPr>
        <w:t xml:space="preserve"> Likelihood Ratio statistic that enables the separation, with a 15% trimming threshold, between two parts of the sample with different means. </w:t>
      </w:r>
      <w:r w:rsidR="0024435F">
        <w:rPr>
          <w:rFonts w:ascii="Times New Roman" w:hAnsi="Times New Roman" w:cs="Times New Roman"/>
        </w:rPr>
        <w:t>The</w:t>
      </w:r>
      <w:r w:rsidR="00224C25">
        <w:rPr>
          <w:rFonts w:ascii="Times New Roman" w:hAnsi="Times New Roman" w:cs="Times New Roman"/>
        </w:rPr>
        <w:t xml:space="preserve"> estimated </w:t>
      </w:r>
      <w:r w:rsidR="0024435F">
        <w:rPr>
          <w:rFonts w:ascii="Times New Roman" w:hAnsi="Times New Roman" w:cs="Times New Roman"/>
        </w:rPr>
        <w:t xml:space="preserve">breaks </w:t>
      </w:r>
      <w:r w:rsidR="00224C25">
        <w:rPr>
          <w:rFonts w:ascii="Times New Roman" w:hAnsi="Times New Roman" w:cs="Times New Roman"/>
        </w:rPr>
        <w:t>took place in</w:t>
      </w:r>
      <w:r w:rsidR="00224C25" w:rsidRPr="00224C25">
        <w:rPr>
          <w:rFonts w:ascii="Times New Roman" w:hAnsi="Times New Roman" w:cs="Times New Roman"/>
        </w:rPr>
        <w:t xml:space="preserve">: (i) 1972 for total civil cases; (ii) 1974 for Clayton Act Section 7 Merger cases as </w:t>
      </w:r>
      <w:ins w:id="53" w:author="Sima Niondi" w:date="2021-10-12T15:25:00Z">
        <w:r w:rsidR="000E52A0">
          <w:rPr>
            <w:rFonts w:ascii="Times New Roman" w:hAnsi="Times New Roman" w:cs="Times New Roman"/>
          </w:rPr>
          <w:t xml:space="preserve">a </w:t>
        </w:r>
      </w:ins>
      <w:r w:rsidR="00224C25" w:rsidRPr="00224C25">
        <w:rPr>
          <w:rFonts w:ascii="Times New Roman" w:hAnsi="Times New Roman" w:cs="Times New Roman"/>
        </w:rPr>
        <w:t>proportion of total US mergers; (iii) 1981 for Sherman Act Section 1 cases; and (iv) 1972 for Sherman Act Section 2 cases.</w:t>
      </w:r>
      <w:r w:rsidR="006D2691">
        <w:rPr>
          <w:rFonts w:ascii="Times New Roman" w:hAnsi="Times New Roman" w:cs="Times New Roman"/>
        </w:rPr>
        <w:t xml:space="preserve"> </w:t>
      </w:r>
      <w:r w:rsidR="00224C25">
        <w:rPr>
          <w:rFonts w:ascii="Times New Roman" w:hAnsi="Times New Roman" w:cs="Times New Roman"/>
        </w:rPr>
        <w:t xml:space="preserve">These are represented in </w:t>
      </w:r>
      <w:r w:rsidR="00702D4D" w:rsidRPr="00224C25">
        <w:rPr>
          <w:rFonts w:ascii="Times New Roman" w:hAnsi="Times New Roman" w:cs="Times New Roman"/>
        </w:rPr>
        <w:t>Figures 1(a)-1(</w:t>
      </w:r>
      <w:r w:rsidR="00136E0E">
        <w:rPr>
          <w:rFonts w:ascii="Times New Roman" w:hAnsi="Times New Roman" w:cs="Times New Roman"/>
        </w:rPr>
        <w:t>c</w:t>
      </w:r>
      <w:r w:rsidR="00702D4D" w:rsidRPr="00224C25">
        <w:rPr>
          <w:rFonts w:ascii="Times New Roman" w:hAnsi="Times New Roman" w:cs="Times New Roman"/>
        </w:rPr>
        <w:t>)</w:t>
      </w:r>
      <w:r w:rsidR="00224C25">
        <w:rPr>
          <w:rFonts w:ascii="Times New Roman" w:hAnsi="Times New Roman" w:cs="Times New Roman"/>
        </w:rPr>
        <w:t xml:space="preserve"> below. </w:t>
      </w:r>
      <w:r w:rsidR="0024435F">
        <w:rPr>
          <w:rFonts w:ascii="Times New Roman" w:hAnsi="Times New Roman" w:cs="Times New Roman"/>
        </w:rPr>
        <w:t>However, t</w:t>
      </w:r>
      <w:r w:rsidR="00987AA0">
        <w:rPr>
          <w:rFonts w:ascii="Times New Roman" w:hAnsi="Times New Roman" w:cs="Times New Roman"/>
        </w:rPr>
        <w:t xml:space="preserve">hese numbers </w:t>
      </w:r>
      <w:r w:rsidR="0024435F">
        <w:rPr>
          <w:rFonts w:ascii="Times New Roman" w:hAnsi="Times New Roman" w:cs="Times New Roman"/>
        </w:rPr>
        <w:t xml:space="preserve">likely </w:t>
      </w:r>
      <w:r w:rsidR="00987AA0">
        <w:rPr>
          <w:rFonts w:ascii="Times New Roman" w:hAnsi="Times New Roman" w:cs="Times New Roman"/>
        </w:rPr>
        <w:t xml:space="preserve">understate the structural </w:t>
      </w:r>
      <w:r w:rsidR="00987AA0" w:rsidRPr="00224C25">
        <w:rPr>
          <w:rFonts w:ascii="Times New Roman" w:hAnsi="Times New Roman" w:cs="Times New Roman"/>
        </w:rPr>
        <w:t>change</w:t>
      </w:r>
      <w:r w:rsidR="00987AA0">
        <w:rPr>
          <w:rFonts w:ascii="Times New Roman" w:hAnsi="Times New Roman" w:cs="Times New Roman"/>
        </w:rPr>
        <w:t xml:space="preserve">, as they </w:t>
      </w:r>
      <w:r w:rsidR="005A4B13">
        <w:rPr>
          <w:rFonts w:ascii="Times New Roman" w:hAnsi="Times New Roman" w:cs="Times New Roman"/>
        </w:rPr>
        <w:t xml:space="preserve">measure enforcement </w:t>
      </w:r>
      <w:r w:rsidR="004C1168">
        <w:rPr>
          <w:rFonts w:ascii="Times New Roman" w:hAnsi="Times New Roman" w:cs="Times New Roman"/>
        </w:rPr>
        <w:t xml:space="preserve">as </w:t>
      </w:r>
      <w:r w:rsidR="00224C25">
        <w:rPr>
          <w:rFonts w:ascii="Times New Roman" w:hAnsi="Times New Roman" w:cs="Times New Roman"/>
        </w:rPr>
        <w:t xml:space="preserve">the </w:t>
      </w:r>
      <w:r w:rsidR="005A4B13">
        <w:rPr>
          <w:rFonts w:ascii="Times New Roman" w:hAnsi="Times New Roman" w:cs="Times New Roman"/>
        </w:rPr>
        <w:t xml:space="preserve">raw number </w:t>
      </w:r>
      <w:r w:rsidR="00224C25">
        <w:rPr>
          <w:rFonts w:ascii="Times New Roman" w:hAnsi="Times New Roman" w:cs="Times New Roman"/>
        </w:rPr>
        <w:t xml:space="preserve">of </w:t>
      </w:r>
      <w:r w:rsidR="005A4B13">
        <w:rPr>
          <w:rFonts w:ascii="Times New Roman" w:hAnsi="Times New Roman" w:cs="Times New Roman"/>
        </w:rPr>
        <w:t xml:space="preserve">cases and not </w:t>
      </w:r>
      <w:ins w:id="54" w:author="Sima Niondi" w:date="2021-10-12T15:25:00Z">
        <w:r w:rsidR="000E52A0">
          <w:rPr>
            <w:rFonts w:ascii="Times New Roman" w:hAnsi="Times New Roman" w:cs="Times New Roman"/>
          </w:rPr>
          <w:t xml:space="preserve">the </w:t>
        </w:r>
      </w:ins>
      <w:r w:rsidR="005A4B13">
        <w:rPr>
          <w:rFonts w:ascii="Times New Roman" w:hAnsi="Times New Roman" w:cs="Times New Roman"/>
        </w:rPr>
        <w:t>number of cases divided by the size of the economy</w:t>
      </w:r>
      <w:r w:rsidR="004C1168">
        <w:rPr>
          <w:rFonts w:ascii="Times New Roman" w:hAnsi="Times New Roman" w:cs="Times New Roman"/>
        </w:rPr>
        <w:t xml:space="preserve">—which expanded massively </w:t>
      </w:r>
      <w:r w:rsidR="006D2691" w:rsidRPr="00224C25">
        <w:rPr>
          <w:rFonts w:ascii="Times New Roman" w:hAnsi="Times New Roman" w:cs="Times New Roman"/>
        </w:rPr>
        <w:t>this period</w:t>
      </w:r>
      <w:r w:rsidR="004C1168">
        <w:rPr>
          <w:rFonts w:ascii="Times New Roman" w:hAnsi="Times New Roman" w:cs="Times New Roman"/>
        </w:rPr>
        <w:t xml:space="preserve">, </w:t>
      </w:r>
      <w:r w:rsidR="006D2691" w:rsidRPr="00224C25">
        <w:rPr>
          <w:rFonts w:ascii="Times New Roman" w:hAnsi="Times New Roman" w:cs="Times New Roman"/>
        </w:rPr>
        <w:t xml:space="preserve">with real gross domestic product </w:t>
      </w:r>
      <w:r w:rsidR="0024435F">
        <w:rPr>
          <w:rFonts w:ascii="Times New Roman" w:hAnsi="Times New Roman" w:cs="Times New Roman"/>
        </w:rPr>
        <w:t>quadrupling</w:t>
      </w:r>
      <w:r w:rsidR="0024435F" w:rsidRPr="00224C25">
        <w:rPr>
          <w:rFonts w:ascii="Times New Roman" w:hAnsi="Times New Roman" w:cs="Times New Roman"/>
        </w:rPr>
        <w:t xml:space="preserve"> </w:t>
      </w:r>
      <w:r w:rsidR="006D2691" w:rsidRPr="00224C25">
        <w:rPr>
          <w:rFonts w:ascii="Times New Roman" w:hAnsi="Times New Roman" w:cs="Times New Roman"/>
        </w:rPr>
        <w:t>from USD 4.9 trillion in 1970 to USD 19.2 trillion in 2019.</w:t>
      </w:r>
      <w:r w:rsidR="006D2691" w:rsidRPr="008E0B83">
        <w:rPr>
          <w:rStyle w:val="FootnoteReference"/>
          <w:rFonts w:ascii="Times New Roman" w:hAnsi="Times New Roman" w:cs="Times New Roman"/>
          <w:rPrChange w:id="55" w:author="Sima Niondi" w:date="2021-10-11T12:29:00Z">
            <w:rPr>
              <w:rStyle w:val="FootnoteReference"/>
            </w:rPr>
          </w:rPrChange>
        </w:rPr>
        <w:footnoteReference w:id="7"/>
      </w:r>
      <w:r w:rsidR="00702D4D" w:rsidRPr="00224C25">
        <w:rPr>
          <w:rFonts w:ascii="Times New Roman" w:hAnsi="Times New Roman" w:cs="Times New Roman"/>
        </w:rPr>
        <w:t xml:space="preserve"> Figure 1(d), which shows the ratio of merger cases to total mergers, ma</w:t>
      </w:r>
      <w:r w:rsidR="00487A88">
        <w:rPr>
          <w:rFonts w:ascii="Times New Roman" w:hAnsi="Times New Roman" w:cs="Times New Roman"/>
        </w:rPr>
        <w:t xml:space="preserve">y </w:t>
      </w:r>
      <w:r w:rsidR="00702D4D" w:rsidRPr="00224C25">
        <w:rPr>
          <w:rFonts w:ascii="Times New Roman" w:hAnsi="Times New Roman" w:cs="Times New Roman"/>
        </w:rPr>
        <w:t>offer a</w:t>
      </w:r>
      <w:r w:rsidR="00224C25">
        <w:rPr>
          <w:rFonts w:ascii="Times New Roman" w:hAnsi="Times New Roman" w:cs="Times New Roman"/>
        </w:rPr>
        <w:t xml:space="preserve"> </w:t>
      </w:r>
      <w:r w:rsidR="00702D4D" w:rsidRPr="00224C25">
        <w:rPr>
          <w:rFonts w:ascii="Times New Roman" w:hAnsi="Times New Roman" w:cs="Times New Roman"/>
        </w:rPr>
        <w:t xml:space="preserve">more accurate </w:t>
      </w:r>
      <w:r w:rsidR="001342B7">
        <w:rPr>
          <w:rFonts w:ascii="Times New Roman" w:hAnsi="Times New Roman" w:cs="Times New Roman"/>
        </w:rPr>
        <w:t xml:space="preserve">but equally grim </w:t>
      </w:r>
      <w:r w:rsidR="00702D4D" w:rsidRPr="00224C25">
        <w:rPr>
          <w:rFonts w:ascii="Times New Roman" w:hAnsi="Times New Roman" w:cs="Times New Roman"/>
        </w:rPr>
        <w:t xml:space="preserve">picture. </w:t>
      </w:r>
      <w:r w:rsidR="004132E6">
        <w:rPr>
          <w:rFonts w:ascii="Times New Roman" w:hAnsi="Times New Roman" w:cs="Times New Roman"/>
        </w:rPr>
        <w:t xml:space="preserve">No matter where one looks, </w:t>
      </w:r>
      <w:r w:rsidR="00702D4D" w:rsidRPr="00224C25">
        <w:rPr>
          <w:rFonts w:ascii="Times New Roman" w:hAnsi="Times New Roman" w:cs="Times New Roman"/>
        </w:rPr>
        <w:t>the overall</w:t>
      </w:r>
      <w:r w:rsidR="00702D4D">
        <w:rPr>
          <w:rFonts w:ascii="Times New Roman" w:hAnsi="Times New Roman" w:cs="Times New Roman"/>
        </w:rPr>
        <w:t xml:space="preserve"> downward trend </w:t>
      </w:r>
      <w:r w:rsidR="00224C25">
        <w:rPr>
          <w:rFonts w:ascii="Times New Roman" w:hAnsi="Times New Roman" w:cs="Times New Roman"/>
        </w:rPr>
        <w:t xml:space="preserve">in civil enforcement </w:t>
      </w:r>
      <w:r w:rsidR="00702D4D">
        <w:rPr>
          <w:rFonts w:ascii="Times New Roman" w:hAnsi="Times New Roman" w:cs="Times New Roman"/>
        </w:rPr>
        <w:t>is unmistakable.</w:t>
      </w:r>
    </w:p>
    <w:p w14:paraId="41A5CBB5" w14:textId="6D4D1179" w:rsidR="00C30D4F" w:rsidRDefault="00C30D4F" w:rsidP="00C30D4F">
      <w:pPr>
        <w:spacing w:before="100" w:after="100"/>
        <w:ind w:left="-180" w:right="-180"/>
        <w:jc w:val="center"/>
        <w:rPr>
          <w:rFonts w:ascii="Times New Roman" w:hAnsi="Times New Roman" w:cs="Times New Roman"/>
        </w:rPr>
      </w:pPr>
      <w:r>
        <w:rPr>
          <w:rFonts w:ascii="Times New Roman" w:hAnsi="Times New Roman" w:cs="Times New Roman"/>
        </w:rPr>
        <w:t>Figures 1a-1d – The decline in public antitrust enforcement actions</w:t>
      </w:r>
      <w:r w:rsidRPr="008E0B83">
        <w:rPr>
          <w:rStyle w:val="FootnoteReference"/>
          <w:rFonts w:ascii="Times New Roman" w:hAnsi="Times New Roman" w:cs="Times New Roman"/>
          <w:rPrChange w:id="56" w:author="Sima Niondi" w:date="2021-10-11T12:29:00Z">
            <w:rPr>
              <w:rStyle w:val="FootnoteReference"/>
            </w:rPr>
          </w:rPrChange>
        </w:rPr>
        <w:footnoteReference w:id="8"/>
      </w:r>
    </w:p>
    <w:p w14:paraId="66CAA325" w14:textId="2D466475" w:rsidR="003C2F0A" w:rsidRDefault="00C06174" w:rsidP="00DA682A">
      <w:pPr>
        <w:spacing w:before="100" w:after="100"/>
        <w:ind w:left="-180" w:right="-180"/>
        <w:jc w:val="both"/>
        <w:rPr>
          <w:rFonts w:ascii="Times New Roman" w:hAnsi="Times New Roman" w:cs="Times New Roman"/>
        </w:rPr>
      </w:pPr>
      <w:r w:rsidRPr="00C06174">
        <w:rPr>
          <w:rFonts w:ascii="Times New Roman" w:hAnsi="Times New Roman" w:cs="Times New Roman"/>
          <w:noProof/>
        </w:rPr>
        <w:lastRenderedPageBreak/>
        <w:drawing>
          <wp:inline distT="0" distB="0" distL="0" distR="0" wp14:anchorId="00889527" wp14:editId="6664799A">
            <wp:extent cx="5943600" cy="338137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3381375"/>
                    </a:xfrm>
                    <a:prstGeom prst="rect">
                      <a:avLst/>
                    </a:prstGeom>
                  </pic:spPr>
                </pic:pic>
              </a:graphicData>
            </a:graphic>
          </wp:inline>
        </w:drawing>
      </w:r>
    </w:p>
    <w:p w14:paraId="717ED13E" w14:textId="3CF2EF79" w:rsidR="00224C25" w:rsidRDefault="00224C25" w:rsidP="00224C25">
      <w:pPr>
        <w:tabs>
          <w:tab w:val="left" w:pos="1765"/>
        </w:tabs>
        <w:spacing w:before="100" w:after="100"/>
        <w:ind w:left="-180" w:right="-180" w:firstLine="900"/>
        <w:jc w:val="both"/>
        <w:rPr>
          <w:rFonts w:ascii="Times New Roman" w:hAnsi="Times New Roman" w:cs="Times New Roman"/>
        </w:rPr>
      </w:pPr>
    </w:p>
    <w:p w14:paraId="3117B7FC" w14:textId="6EF71087" w:rsidR="001677CD" w:rsidRPr="001677CD" w:rsidRDefault="0024435F" w:rsidP="000D6C48">
      <w:pPr>
        <w:tabs>
          <w:tab w:val="left" w:pos="1765"/>
        </w:tabs>
        <w:spacing w:before="100" w:after="100"/>
        <w:ind w:left="-180" w:right="-180" w:firstLine="900"/>
        <w:jc w:val="both"/>
        <w:rPr>
          <w:rFonts w:ascii="Times New Roman" w:hAnsi="Times New Roman" w:cs="Times New Roman"/>
        </w:rPr>
      </w:pPr>
      <w:r>
        <w:rPr>
          <w:rFonts w:ascii="Times New Roman" w:hAnsi="Times New Roman" w:cs="Times New Roman"/>
        </w:rPr>
        <w:t>However,</w:t>
      </w:r>
      <w:r w:rsidR="00224C25">
        <w:rPr>
          <w:rFonts w:ascii="Times New Roman" w:hAnsi="Times New Roman" w:cs="Times New Roman"/>
        </w:rPr>
        <w:t xml:space="preserve"> Ghosal also finds a positive structural break towards increased enforcement in criminal cases</w:t>
      </w:r>
      <w:r w:rsidR="00621FB3">
        <w:rPr>
          <w:rFonts w:ascii="Times New Roman" w:hAnsi="Times New Roman" w:cs="Times New Roman"/>
        </w:rPr>
        <w:t xml:space="preserve">, which takes place in 1979. While relevant, this data is not really comparable across time, however, because </w:t>
      </w:r>
      <w:r>
        <w:rPr>
          <w:rFonts w:ascii="Times New Roman" w:hAnsi="Times New Roman" w:cs="Times New Roman"/>
        </w:rPr>
        <w:t xml:space="preserve">cartelization </w:t>
      </w:r>
      <w:r w:rsidR="00621FB3">
        <w:rPr>
          <w:rFonts w:ascii="Times New Roman" w:hAnsi="Times New Roman" w:cs="Times New Roman"/>
        </w:rPr>
        <w:t xml:space="preserve">became a felony </w:t>
      </w:r>
      <w:r>
        <w:rPr>
          <w:rFonts w:ascii="Times New Roman" w:hAnsi="Times New Roman" w:cs="Times New Roman"/>
        </w:rPr>
        <w:t xml:space="preserve">only </w:t>
      </w:r>
      <w:r w:rsidR="00621FB3">
        <w:rPr>
          <w:rFonts w:ascii="Times New Roman" w:hAnsi="Times New Roman" w:cs="Times New Roman"/>
        </w:rPr>
        <w:t xml:space="preserve">in 1974, with the associated creation of a corporate leniency program in 1978 (though its effectiveness is </w:t>
      </w:r>
      <w:r>
        <w:rPr>
          <w:rFonts w:ascii="Times New Roman" w:hAnsi="Times New Roman" w:cs="Times New Roman"/>
        </w:rPr>
        <w:t>contestable</w:t>
      </w:r>
      <w:r w:rsidR="00621FB3">
        <w:rPr>
          <w:rFonts w:ascii="Times New Roman" w:hAnsi="Times New Roman" w:cs="Times New Roman"/>
        </w:rPr>
        <w:t>).</w:t>
      </w:r>
      <w:r w:rsidR="00621FB3" w:rsidRPr="008E0B83">
        <w:rPr>
          <w:rStyle w:val="FootnoteReference"/>
          <w:rFonts w:ascii="Times New Roman" w:hAnsi="Times New Roman" w:cs="Times New Roman"/>
          <w:rPrChange w:id="57" w:author="Sima Niondi" w:date="2021-10-11T12:31:00Z">
            <w:rPr>
              <w:rStyle w:val="FootnoteReference"/>
            </w:rPr>
          </w:rPrChange>
        </w:rPr>
        <w:footnoteReference w:id="9"/>
      </w:r>
      <w:r w:rsidR="00DC5E06">
        <w:rPr>
          <w:rFonts w:ascii="Times New Roman" w:hAnsi="Times New Roman" w:cs="Times New Roman"/>
        </w:rPr>
        <w:t xml:space="preserve"> While our focus</w:t>
      </w:r>
      <w:r w:rsidR="00317BDA">
        <w:rPr>
          <w:rFonts w:ascii="Times New Roman" w:hAnsi="Times New Roman" w:cs="Times New Roman"/>
        </w:rPr>
        <w:t xml:space="preserve"> </w:t>
      </w:r>
      <w:del w:id="58" w:author="Sima Niondi" w:date="2021-10-11T12:31:00Z">
        <w:r w:rsidR="00317BDA" w:rsidDel="008E0B83">
          <w:rPr>
            <w:rFonts w:ascii="Times New Roman" w:hAnsi="Times New Roman" w:cs="Times New Roman"/>
          </w:rPr>
          <w:delText xml:space="preserve">on </w:delText>
        </w:r>
      </w:del>
      <w:ins w:id="59" w:author="Sima Niondi" w:date="2021-10-11T12:31:00Z">
        <w:r w:rsidR="008E0B83">
          <w:rPr>
            <w:rFonts w:ascii="Times New Roman" w:hAnsi="Times New Roman" w:cs="Times New Roman"/>
          </w:rPr>
          <w:t xml:space="preserve">in </w:t>
        </w:r>
      </w:ins>
      <w:r w:rsidR="00317BDA">
        <w:rPr>
          <w:rFonts w:ascii="Times New Roman" w:hAnsi="Times New Roman" w:cs="Times New Roman"/>
        </w:rPr>
        <w:t>this article is predominantly on civil, anti-monopolization cases that can impact market structure, a shift in policy towards the more aggressive prosecution of price</w:t>
      </w:r>
      <w:ins w:id="60" w:author="Sima Niondi" w:date="2021-10-12T15:26:00Z">
        <w:r w:rsidR="000E52A0">
          <w:rPr>
            <w:rFonts w:ascii="Times New Roman" w:hAnsi="Times New Roman" w:cs="Times New Roman"/>
          </w:rPr>
          <w:t>-</w:t>
        </w:r>
      </w:ins>
      <w:del w:id="61" w:author="Sima Niondi" w:date="2021-10-12T15:26:00Z">
        <w:r w:rsidR="00317BDA" w:rsidDel="000E52A0">
          <w:rPr>
            <w:rFonts w:ascii="Times New Roman" w:hAnsi="Times New Roman" w:cs="Times New Roman"/>
          </w:rPr>
          <w:delText xml:space="preserve"> </w:delText>
        </w:r>
      </w:del>
      <w:r w:rsidR="00317BDA">
        <w:rPr>
          <w:rFonts w:ascii="Times New Roman" w:hAnsi="Times New Roman" w:cs="Times New Roman"/>
        </w:rPr>
        <w:t xml:space="preserve">fixing is relevant. </w:t>
      </w:r>
      <w:r>
        <w:rPr>
          <w:rFonts w:ascii="Times New Roman" w:hAnsi="Times New Roman" w:cs="Times New Roman"/>
        </w:rPr>
        <w:t>Virtually no one defends cartelization, and so it seems natural that as other forms of antitrust enforcement diminished, enforcement resources would be shifted to criminal investigations.</w:t>
      </w:r>
    </w:p>
    <w:p w14:paraId="75EAEAB5" w14:textId="09A98B85" w:rsidR="00224C25" w:rsidRDefault="00621FB3" w:rsidP="00CD5411">
      <w:pPr>
        <w:tabs>
          <w:tab w:val="left" w:pos="1765"/>
        </w:tabs>
        <w:spacing w:before="100" w:after="100"/>
        <w:ind w:left="-180" w:right="-180" w:firstLine="900"/>
        <w:jc w:val="center"/>
        <w:rPr>
          <w:rFonts w:ascii="Times New Roman" w:hAnsi="Times New Roman" w:cs="Times New Roman"/>
        </w:rPr>
      </w:pPr>
      <w:r>
        <w:rPr>
          <w:rFonts w:ascii="Times New Roman" w:hAnsi="Times New Roman" w:cs="Times New Roman"/>
          <w:noProof/>
        </w:rPr>
        <w:drawing>
          <wp:inline distT="0" distB="0" distL="0" distR="0" wp14:anchorId="0BA42E4E" wp14:editId="2CEF5753">
            <wp:extent cx="4083935" cy="2383605"/>
            <wp:effectExtent l="0" t="0" r="5715" b="4445"/>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9684" cy="2404470"/>
                    </a:xfrm>
                    <a:prstGeom prst="rect">
                      <a:avLst/>
                    </a:prstGeom>
                  </pic:spPr>
                </pic:pic>
              </a:graphicData>
            </a:graphic>
          </wp:inline>
        </w:drawing>
      </w:r>
    </w:p>
    <w:p w14:paraId="7FCBA972" w14:textId="1741FDB0" w:rsidR="0071093B" w:rsidRDefault="00AD2141" w:rsidP="00CD5411">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 xml:space="preserve">This </w:t>
      </w:r>
      <w:r w:rsidR="00F23D8A">
        <w:rPr>
          <w:rFonts w:ascii="Times New Roman" w:hAnsi="Times New Roman" w:cs="Times New Roman"/>
        </w:rPr>
        <w:t>conclusion</w:t>
      </w:r>
      <w:r w:rsidR="00317BDA">
        <w:rPr>
          <w:rFonts w:ascii="Times New Roman" w:hAnsi="Times New Roman" w:cs="Times New Roman"/>
        </w:rPr>
        <w:t xml:space="preserve"> that antitrust enforcement </w:t>
      </w:r>
      <w:r w:rsidR="009E50EF">
        <w:rPr>
          <w:rFonts w:ascii="Times New Roman" w:hAnsi="Times New Roman" w:cs="Times New Roman"/>
        </w:rPr>
        <w:t>(</w:t>
      </w:r>
      <w:r w:rsidR="00E729B4">
        <w:rPr>
          <w:rFonts w:ascii="Times New Roman" w:hAnsi="Times New Roman" w:cs="Times New Roman"/>
        </w:rPr>
        <w:t>except for</w:t>
      </w:r>
      <w:r w:rsidR="002D75A2">
        <w:rPr>
          <w:rFonts w:ascii="Times New Roman" w:hAnsi="Times New Roman" w:cs="Times New Roman"/>
        </w:rPr>
        <w:t xml:space="preserve"> criminal prosecution of</w:t>
      </w:r>
      <w:r w:rsidR="009E50EF">
        <w:rPr>
          <w:rFonts w:ascii="Times New Roman" w:hAnsi="Times New Roman" w:cs="Times New Roman"/>
        </w:rPr>
        <w:t xml:space="preserve"> </w:t>
      </w:r>
      <w:r w:rsidR="00317BDA">
        <w:rPr>
          <w:rFonts w:ascii="Times New Roman" w:hAnsi="Times New Roman" w:cs="Times New Roman"/>
        </w:rPr>
        <w:t>price</w:t>
      </w:r>
      <w:ins w:id="62" w:author="Sima Niondi" w:date="2021-10-12T15:26:00Z">
        <w:r w:rsidR="000E52A0">
          <w:rPr>
            <w:rFonts w:ascii="Times New Roman" w:hAnsi="Times New Roman" w:cs="Times New Roman"/>
          </w:rPr>
          <w:t>-</w:t>
        </w:r>
      </w:ins>
      <w:del w:id="63" w:author="Sima Niondi" w:date="2021-10-12T15:26:00Z">
        <w:r w:rsidR="00317BDA" w:rsidDel="000E52A0">
          <w:rPr>
            <w:rFonts w:ascii="Times New Roman" w:hAnsi="Times New Roman" w:cs="Times New Roman"/>
          </w:rPr>
          <w:delText xml:space="preserve"> </w:delText>
        </w:r>
      </w:del>
      <w:r w:rsidR="00317BDA">
        <w:rPr>
          <w:rFonts w:ascii="Times New Roman" w:hAnsi="Times New Roman" w:cs="Times New Roman"/>
        </w:rPr>
        <w:t>fixing</w:t>
      </w:r>
      <w:r w:rsidR="009E50EF">
        <w:rPr>
          <w:rFonts w:ascii="Times New Roman" w:hAnsi="Times New Roman" w:cs="Times New Roman"/>
        </w:rPr>
        <w:t>)</w:t>
      </w:r>
      <w:r w:rsidR="00317BDA">
        <w:rPr>
          <w:rFonts w:ascii="Times New Roman" w:hAnsi="Times New Roman" w:cs="Times New Roman"/>
        </w:rPr>
        <w:t xml:space="preserve"> has greatly diminished over the past decades </w:t>
      </w:r>
      <w:r>
        <w:rPr>
          <w:rFonts w:ascii="Times New Roman" w:hAnsi="Times New Roman" w:cs="Times New Roman"/>
        </w:rPr>
        <w:t xml:space="preserve">is </w:t>
      </w:r>
      <w:r w:rsidR="00702D4D">
        <w:rPr>
          <w:rFonts w:ascii="Times New Roman" w:hAnsi="Times New Roman" w:cs="Times New Roman"/>
        </w:rPr>
        <w:t>supported</w:t>
      </w:r>
      <w:r>
        <w:rPr>
          <w:rFonts w:ascii="Times New Roman" w:hAnsi="Times New Roman" w:cs="Times New Roman"/>
        </w:rPr>
        <w:t xml:space="preserve"> by other data. </w:t>
      </w:r>
      <w:r w:rsidR="00FE1794">
        <w:rPr>
          <w:rFonts w:ascii="Times New Roman" w:hAnsi="Times New Roman" w:cs="Times New Roman"/>
        </w:rPr>
        <w:t>T</w:t>
      </w:r>
      <w:r>
        <w:rPr>
          <w:rFonts w:ascii="Times New Roman" w:hAnsi="Times New Roman" w:cs="Times New Roman"/>
        </w:rPr>
        <w:t xml:space="preserve">he number of private antitrust claims </w:t>
      </w:r>
      <w:r w:rsidR="00CD5411">
        <w:rPr>
          <w:rFonts w:ascii="Times New Roman" w:hAnsi="Times New Roman" w:cs="Times New Roman"/>
        </w:rPr>
        <w:t xml:space="preserve">has dropped </w:t>
      </w:r>
      <w:r w:rsidR="002D75A2">
        <w:rPr>
          <w:rFonts w:ascii="Times New Roman" w:hAnsi="Times New Roman" w:cs="Times New Roman"/>
        </w:rPr>
        <w:t xml:space="preserve">significantly </w:t>
      </w:r>
      <w:r>
        <w:rPr>
          <w:rFonts w:ascii="Times New Roman" w:hAnsi="Times New Roman" w:cs="Times New Roman"/>
        </w:rPr>
        <w:t xml:space="preserve">from a </w:t>
      </w:r>
      <w:r w:rsidR="006D2691">
        <w:rPr>
          <w:rFonts w:ascii="Times New Roman" w:hAnsi="Times New Roman" w:cs="Times New Roman"/>
        </w:rPr>
        <w:t xml:space="preserve">peak </w:t>
      </w:r>
      <w:r w:rsidR="00702D4D">
        <w:rPr>
          <w:rFonts w:ascii="Times New Roman" w:hAnsi="Times New Roman" w:cs="Times New Roman"/>
        </w:rPr>
        <w:t>in the 1970s and early 1980</w:t>
      </w:r>
      <w:r>
        <w:rPr>
          <w:rFonts w:ascii="Times New Roman" w:hAnsi="Times New Roman" w:cs="Times New Roman"/>
        </w:rPr>
        <w:t>s</w:t>
      </w:r>
      <w:r w:rsidR="00CD5411">
        <w:rPr>
          <w:rFonts w:ascii="Times New Roman" w:hAnsi="Times New Roman" w:cs="Times New Roman"/>
        </w:rPr>
        <w:t>.</w:t>
      </w:r>
      <w:r w:rsidRPr="008E0B83">
        <w:rPr>
          <w:rStyle w:val="FootnoteReference"/>
          <w:rFonts w:ascii="Times New Roman" w:hAnsi="Times New Roman" w:cs="Times New Roman"/>
          <w:rPrChange w:id="64" w:author="Sima Niondi" w:date="2021-10-11T12:32:00Z">
            <w:rPr>
              <w:rStyle w:val="FootnoteReference"/>
            </w:rPr>
          </w:rPrChange>
        </w:rPr>
        <w:footnoteReference w:id="10"/>
      </w:r>
      <w:r w:rsidR="009A3DC5">
        <w:rPr>
          <w:rFonts w:ascii="Times New Roman" w:hAnsi="Times New Roman" w:cs="Times New Roman"/>
        </w:rPr>
        <w:t xml:space="preserve"> This </w:t>
      </w:r>
      <w:r w:rsidR="00B10771">
        <w:rPr>
          <w:rFonts w:ascii="Times New Roman" w:hAnsi="Times New Roman" w:cs="Times New Roman"/>
        </w:rPr>
        <w:t>in part reflect</w:t>
      </w:r>
      <w:r w:rsidR="009A3DC5">
        <w:rPr>
          <w:rFonts w:ascii="Times New Roman" w:hAnsi="Times New Roman" w:cs="Times New Roman"/>
        </w:rPr>
        <w:t>s</w:t>
      </w:r>
      <w:r w:rsidR="00B10771">
        <w:rPr>
          <w:rFonts w:ascii="Times New Roman" w:hAnsi="Times New Roman" w:cs="Times New Roman"/>
        </w:rPr>
        <w:t xml:space="preserve"> Supreme Court decisions like</w:t>
      </w:r>
      <w:r w:rsidR="007B6474">
        <w:rPr>
          <w:rFonts w:ascii="Times New Roman" w:hAnsi="Times New Roman" w:cs="Times New Roman"/>
        </w:rPr>
        <w:t xml:space="preserve"> the 1977</w:t>
      </w:r>
      <w:r w:rsidR="00B10771">
        <w:rPr>
          <w:rFonts w:ascii="Times New Roman" w:hAnsi="Times New Roman" w:cs="Times New Roman"/>
        </w:rPr>
        <w:t xml:space="preserve"> Illinois Brick</w:t>
      </w:r>
      <w:r w:rsidR="007B6474">
        <w:rPr>
          <w:rFonts w:ascii="Times New Roman" w:hAnsi="Times New Roman" w:cs="Times New Roman"/>
        </w:rPr>
        <w:t xml:space="preserve"> ruling</w:t>
      </w:r>
      <w:r w:rsidR="00B10771">
        <w:rPr>
          <w:rFonts w:ascii="Times New Roman" w:hAnsi="Times New Roman" w:cs="Times New Roman"/>
        </w:rPr>
        <w:t xml:space="preserve"> that limited the </w:t>
      </w:r>
      <w:r w:rsidR="007B6474">
        <w:rPr>
          <w:rFonts w:ascii="Times New Roman" w:hAnsi="Times New Roman" w:cs="Times New Roman"/>
        </w:rPr>
        <w:t>parties that qualif</w:t>
      </w:r>
      <w:r w:rsidR="007D2CEB">
        <w:rPr>
          <w:rFonts w:ascii="Times New Roman" w:hAnsi="Times New Roman" w:cs="Times New Roman"/>
        </w:rPr>
        <w:t>y</w:t>
      </w:r>
      <w:r w:rsidR="007B6474">
        <w:rPr>
          <w:rFonts w:ascii="Times New Roman" w:hAnsi="Times New Roman" w:cs="Times New Roman"/>
        </w:rPr>
        <w:t xml:space="preserve"> as potential plaintiffs</w:t>
      </w:r>
      <w:r w:rsidR="00727CDE">
        <w:rPr>
          <w:rFonts w:ascii="Times New Roman" w:hAnsi="Times New Roman" w:cs="Times New Roman"/>
        </w:rPr>
        <w:t xml:space="preserve"> in antitrust lawsuits</w:t>
      </w:r>
      <w:r w:rsidR="00B10771">
        <w:rPr>
          <w:rFonts w:ascii="Times New Roman" w:hAnsi="Times New Roman" w:cs="Times New Roman"/>
        </w:rPr>
        <w:t>.</w:t>
      </w:r>
      <w:r w:rsidR="00B10771" w:rsidRPr="008E0B83">
        <w:rPr>
          <w:rStyle w:val="FootnoteReference"/>
          <w:rFonts w:ascii="Times New Roman" w:hAnsi="Times New Roman" w:cs="Times New Roman"/>
          <w:rPrChange w:id="65" w:author="Sima Niondi" w:date="2021-10-11T12:32:00Z">
            <w:rPr>
              <w:rStyle w:val="FootnoteReference"/>
            </w:rPr>
          </w:rPrChange>
        </w:rPr>
        <w:footnoteReference w:id="11"/>
      </w:r>
      <w:r w:rsidR="00CD5411">
        <w:rPr>
          <w:rFonts w:ascii="Times New Roman" w:hAnsi="Times New Roman" w:cs="Times New Roman"/>
        </w:rPr>
        <w:t xml:space="preserve"> This aggregate data</w:t>
      </w:r>
      <w:r w:rsidR="00A6249B">
        <w:rPr>
          <w:rFonts w:ascii="Times New Roman" w:hAnsi="Times New Roman" w:cs="Times New Roman"/>
        </w:rPr>
        <w:t xml:space="preserve"> </w:t>
      </w:r>
      <w:r w:rsidR="00CD5411">
        <w:rPr>
          <w:rFonts w:ascii="Times New Roman" w:hAnsi="Times New Roman" w:cs="Times New Roman"/>
        </w:rPr>
        <w:t xml:space="preserve">also masks the extent of the </w:t>
      </w:r>
      <w:r w:rsidR="001C6805">
        <w:rPr>
          <w:rFonts w:ascii="Times New Roman" w:hAnsi="Times New Roman" w:cs="Times New Roman"/>
        </w:rPr>
        <w:t xml:space="preserve">real </w:t>
      </w:r>
      <w:r w:rsidR="00CD5411">
        <w:rPr>
          <w:rFonts w:ascii="Times New Roman" w:hAnsi="Times New Roman" w:cs="Times New Roman"/>
        </w:rPr>
        <w:t xml:space="preserve">decline. First, it does not consider the significant </w:t>
      </w:r>
      <w:r w:rsidR="00CD5411" w:rsidRPr="00CD5411">
        <w:rPr>
          <w:rFonts w:ascii="Times New Roman" w:hAnsi="Times New Roman" w:cs="Times New Roman"/>
        </w:rPr>
        <w:t>expansion of the US economy in the period (mentioned above)</w:t>
      </w:r>
      <w:r w:rsidR="002D75A2">
        <w:rPr>
          <w:rFonts w:ascii="Times New Roman" w:hAnsi="Times New Roman" w:cs="Times New Roman"/>
        </w:rPr>
        <w:t xml:space="preserve">. </w:t>
      </w:r>
      <w:r w:rsidR="00CD5411" w:rsidRPr="00CD5411">
        <w:rPr>
          <w:rFonts w:ascii="Times New Roman" w:hAnsi="Times New Roman" w:cs="Times New Roman"/>
        </w:rPr>
        <w:t xml:space="preserve">If anything, cases should have risen for enforcement to remain steady. Second, it hides a similarly important shift within enforcement patterns, as </w:t>
      </w:r>
      <w:r w:rsidR="00A6249B" w:rsidRPr="00CD5411">
        <w:rPr>
          <w:rFonts w:ascii="Times New Roman" w:hAnsi="Times New Roman" w:cs="Times New Roman"/>
        </w:rPr>
        <w:t xml:space="preserve">cases against price-fixing arrangements, which </w:t>
      </w:r>
      <w:r w:rsidR="00CD5411" w:rsidRPr="00CD5411">
        <w:rPr>
          <w:rFonts w:ascii="Times New Roman" w:hAnsi="Times New Roman" w:cs="Times New Roman"/>
        </w:rPr>
        <w:t xml:space="preserve">represented only </w:t>
      </w:r>
      <w:r w:rsidR="00A6249B" w:rsidRPr="00CD5411">
        <w:rPr>
          <w:rFonts w:ascii="Times New Roman" w:hAnsi="Times New Roman" w:cs="Times New Roman"/>
        </w:rPr>
        <w:t xml:space="preserve">10% of </w:t>
      </w:r>
      <w:r w:rsidR="00CD5411" w:rsidRPr="00CD5411">
        <w:rPr>
          <w:rFonts w:ascii="Times New Roman" w:hAnsi="Times New Roman" w:cs="Times New Roman"/>
        </w:rPr>
        <w:t xml:space="preserve">litigation </w:t>
      </w:r>
      <w:r w:rsidR="00A6249B" w:rsidRPr="00CD5411">
        <w:rPr>
          <w:rFonts w:ascii="Times New Roman" w:hAnsi="Times New Roman" w:cs="Times New Roman"/>
        </w:rPr>
        <w:t>early in the century, rose to almost 50% of all filings later on.</w:t>
      </w:r>
      <w:r w:rsidR="00A6249B" w:rsidRPr="008E0B83">
        <w:rPr>
          <w:rStyle w:val="FootnoteReference"/>
          <w:rFonts w:ascii="Times New Roman" w:hAnsi="Times New Roman" w:cs="Times New Roman"/>
          <w:rPrChange w:id="66" w:author="Sima Niondi" w:date="2021-10-11T12:33:00Z">
            <w:rPr>
              <w:rStyle w:val="FootnoteReference"/>
            </w:rPr>
          </w:rPrChange>
        </w:rPr>
        <w:footnoteReference w:id="12"/>
      </w:r>
      <w:r w:rsidR="002D75A2" w:rsidRPr="008E0B83">
        <w:rPr>
          <w:rFonts w:ascii="Times New Roman" w:hAnsi="Times New Roman" w:cs="Times New Roman"/>
        </w:rPr>
        <w:t xml:space="preserve"> </w:t>
      </w:r>
      <w:r w:rsidR="002D75A2">
        <w:rPr>
          <w:rFonts w:ascii="Times New Roman" w:hAnsi="Times New Roman" w:cs="Times New Roman"/>
        </w:rPr>
        <w:t>Third, antitrust enforcement was expected to take up the slack left by deregulation</w:t>
      </w:r>
      <w:r w:rsidR="00E729B4">
        <w:rPr>
          <w:rFonts w:ascii="Times New Roman" w:hAnsi="Times New Roman" w:cs="Times New Roman"/>
        </w:rPr>
        <w:t>:</w:t>
      </w:r>
      <w:r w:rsidR="002D75A2">
        <w:rPr>
          <w:rFonts w:ascii="Times New Roman" w:hAnsi="Times New Roman" w:cs="Times New Roman"/>
        </w:rPr>
        <w:t xml:space="preserve"> </w:t>
      </w:r>
      <w:r w:rsidR="00E729B4">
        <w:rPr>
          <w:rFonts w:ascii="Times New Roman" w:hAnsi="Times New Roman" w:cs="Times New Roman"/>
        </w:rPr>
        <w:t>a</w:t>
      </w:r>
      <w:r w:rsidR="002D75A2">
        <w:rPr>
          <w:rFonts w:ascii="Times New Roman" w:hAnsi="Times New Roman" w:cs="Times New Roman"/>
        </w:rPr>
        <w:t xml:space="preserve">s </w:t>
      </w:r>
      <w:r w:rsidR="0083025E">
        <w:rPr>
          <w:rFonts w:ascii="Times New Roman" w:hAnsi="Times New Roman" w:cs="Times New Roman"/>
        </w:rPr>
        <w:t xml:space="preserve">direct </w:t>
      </w:r>
      <w:r w:rsidR="002D75A2">
        <w:rPr>
          <w:rFonts w:ascii="Times New Roman" w:hAnsi="Times New Roman" w:cs="Times New Roman"/>
        </w:rPr>
        <w:t>price regulation declined, government policy shifted to ensuring that markets were competitive</w:t>
      </w:r>
      <w:r w:rsidR="0083025E">
        <w:rPr>
          <w:rFonts w:ascii="Times New Roman" w:hAnsi="Times New Roman" w:cs="Times New Roman"/>
        </w:rPr>
        <w:t xml:space="preserve"> through the indirect promotion of competition</w:t>
      </w:r>
      <w:r w:rsidR="002D75A2">
        <w:rPr>
          <w:rFonts w:ascii="Times New Roman" w:hAnsi="Times New Roman" w:cs="Times New Roman"/>
        </w:rPr>
        <w:t xml:space="preserve">. </w:t>
      </w:r>
      <w:r w:rsidR="0083025E">
        <w:rPr>
          <w:rFonts w:ascii="Times New Roman" w:hAnsi="Times New Roman" w:cs="Times New Roman"/>
        </w:rPr>
        <w:t>A</w:t>
      </w:r>
      <w:r w:rsidR="0060394B">
        <w:rPr>
          <w:rFonts w:ascii="Times New Roman" w:hAnsi="Times New Roman" w:cs="Times New Roman"/>
        </w:rPr>
        <w:t xml:space="preserve">s a </w:t>
      </w:r>
      <w:r w:rsidR="0083025E">
        <w:rPr>
          <w:rFonts w:ascii="Times New Roman" w:hAnsi="Times New Roman" w:cs="Times New Roman"/>
        </w:rPr>
        <w:t xml:space="preserve">result, </w:t>
      </w:r>
      <w:r w:rsidR="002D75A2">
        <w:rPr>
          <w:rFonts w:ascii="Times New Roman" w:hAnsi="Times New Roman" w:cs="Times New Roman"/>
        </w:rPr>
        <w:t xml:space="preserve">one would have expected antitrust law </w:t>
      </w:r>
      <w:r w:rsidR="00CB711C">
        <w:rPr>
          <w:rFonts w:ascii="Times New Roman" w:hAnsi="Times New Roman" w:cs="Times New Roman"/>
        </w:rPr>
        <w:t>litigation to go up, not down</w:t>
      </w:r>
      <w:r w:rsidR="002D75A2">
        <w:rPr>
          <w:rFonts w:ascii="Times New Roman" w:hAnsi="Times New Roman" w:cs="Times New Roman"/>
        </w:rPr>
        <w:t>.</w:t>
      </w:r>
    </w:p>
    <w:p w14:paraId="728C7258" w14:textId="77777777" w:rsidR="00B64EDC" w:rsidRDefault="00B64EDC" w:rsidP="00CD5411">
      <w:pPr>
        <w:spacing w:before="100" w:after="100"/>
        <w:ind w:left="-180" w:right="-180" w:firstLine="900"/>
        <w:jc w:val="both"/>
        <w:rPr>
          <w:rFonts w:ascii="Times New Roman" w:hAnsi="Times New Roman" w:cs="Times New Roman"/>
        </w:rPr>
      </w:pPr>
    </w:p>
    <w:p w14:paraId="05ECB2BD" w14:textId="6D65F352" w:rsidR="00B64EDC" w:rsidRDefault="0071093B" w:rsidP="00600D16">
      <w:pPr>
        <w:spacing w:before="100" w:after="100"/>
        <w:ind w:left="-180" w:right="-180"/>
        <w:jc w:val="center"/>
        <w:rPr>
          <w:rFonts w:ascii="Times New Roman" w:hAnsi="Times New Roman" w:cs="Times New Roman"/>
        </w:rPr>
      </w:pPr>
      <w:r w:rsidRPr="0071093B">
        <w:rPr>
          <w:rFonts w:ascii="Times New Roman" w:hAnsi="Times New Roman" w:cs="Times New Roman"/>
          <w:noProof/>
        </w:rPr>
        <w:drawing>
          <wp:inline distT="0" distB="0" distL="0" distR="0" wp14:anchorId="3882E29A" wp14:editId="6FDDD1C9">
            <wp:extent cx="5943600" cy="1382395"/>
            <wp:effectExtent l="0" t="0" r="0" b="190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5943600" cy="1382395"/>
                    </a:xfrm>
                    <a:prstGeom prst="rect">
                      <a:avLst/>
                    </a:prstGeom>
                  </pic:spPr>
                </pic:pic>
              </a:graphicData>
            </a:graphic>
          </wp:inline>
        </w:drawing>
      </w:r>
    </w:p>
    <w:p w14:paraId="7DB800AE" w14:textId="6023DDC1" w:rsidR="005D5428" w:rsidRDefault="00702D4D" w:rsidP="008F0DF9">
      <w:pPr>
        <w:spacing w:before="100" w:after="100"/>
        <w:ind w:left="-180" w:right="-180" w:firstLine="900"/>
        <w:jc w:val="both"/>
        <w:rPr>
          <w:rFonts w:ascii="Times New Roman" w:hAnsi="Times New Roman" w:cs="Times New Roman"/>
        </w:rPr>
      </w:pPr>
      <w:r>
        <w:rPr>
          <w:rFonts w:ascii="Times New Roman" w:hAnsi="Times New Roman" w:cs="Times New Roman"/>
        </w:rPr>
        <w:t xml:space="preserve">More recent data </w:t>
      </w:r>
      <w:r w:rsidR="00B64EDC">
        <w:rPr>
          <w:rFonts w:ascii="Times New Roman" w:hAnsi="Times New Roman" w:cs="Times New Roman"/>
        </w:rPr>
        <w:t>further corroborate</w:t>
      </w:r>
      <w:del w:id="67" w:author="Sima Niondi" w:date="2021-10-12T15:26:00Z">
        <w:r w:rsidR="00B64EDC" w:rsidDel="000E52A0">
          <w:rPr>
            <w:rFonts w:ascii="Times New Roman" w:hAnsi="Times New Roman" w:cs="Times New Roman"/>
          </w:rPr>
          <w:delText>s</w:delText>
        </w:r>
      </w:del>
      <w:r w:rsidR="00B64EDC">
        <w:rPr>
          <w:rFonts w:ascii="Times New Roman" w:hAnsi="Times New Roman" w:cs="Times New Roman"/>
        </w:rPr>
        <w:t xml:space="preserve"> this decline in enforcement</w:t>
      </w:r>
      <w:r>
        <w:rPr>
          <w:rFonts w:ascii="Times New Roman" w:hAnsi="Times New Roman" w:cs="Times New Roman"/>
        </w:rPr>
        <w:t>.</w:t>
      </w:r>
      <w:r w:rsidR="002436C2">
        <w:rPr>
          <w:rFonts w:ascii="Times New Roman" w:hAnsi="Times New Roman" w:cs="Times New Roman"/>
        </w:rPr>
        <w:t xml:space="preserve"> </w:t>
      </w:r>
      <w:r w:rsidR="00600D16">
        <w:rPr>
          <w:rFonts w:ascii="Times New Roman" w:hAnsi="Times New Roman" w:cs="Times New Roman"/>
        </w:rPr>
        <w:t>T</w:t>
      </w:r>
      <w:r>
        <w:rPr>
          <w:rFonts w:ascii="Times New Roman" w:hAnsi="Times New Roman" w:cs="Times New Roman"/>
        </w:rPr>
        <w:t>he</w:t>
      </w:r>
      <w:r w:rsidR="00684DA4">
        <w:rPr>
          <w:rFonts w:ascii="Times New Roman" w:hAnsi="Times New Roman" w:cs="Times New Roman"/>
        </w:rPr>
        <w:t xml:space="preserve"> fraction of mergers that are challenged by regulators has dropped dramatically</w:t>
      </w:r>
      <w:r w:rsidR="00600D16">
        <w:rPr>
          <w:rFonts w:ascii="Times New Roman" w:hAnsi="Times New Roman" w:cs="Times New Roman"/>
        </w:rPr>
        <w:t xml:space="preserve"> in recent years</w:t>
      </w:r>
      <w:r w:rsidR="00684DA4">
        <w:rPr>
          <w:rFonts w:ascii="Times New Roman" w:hAnsi="Times New Roman" w:cs="Times New Roman"/>
        </w:rPr>
        <w:t>;</w:t>
      </w:r>
      <w:r>
        <w:rPr>
          <w:rFonts w:ascii="Times New Roman" w:hAnsi="Times New Roman" w:cs="Times New Roman"/>
        </w:rPr>
        <w:t xml:space="preserve"> g</w:t>
      </w:r>
      <w:r w:rsidR="00684DA4">
        <w:rPr>
          <w:rFonts w:ascii="Times New Roman" w:hAnsi="Times New Roman" w:cs="Times New Roman"/>
        </w:rPr>
        <w:t xml:space="preserve">overnment non-merger civil complaints are down from their historical norms, with monopolization and other major Section 2 cases all but disappearing until 2020; and non-government civil antitrust litigation has decreased by more than 40% </w:t>
      </w:r>
      <w:r w:rsidR="00E36F99">
        <w:rPr>
          <w:rFonts w:ascii="Times New Roman" w:hAnsi="Times New Roman" w:cs="Times New Roman"/>
        </w:rPr>
        <w:t xml:space="preserve">when compared to the already depressed benchmark of </w:t>
      </w:r>
      <w:r w:rsidR="00684DA4">
        <w:rPr>
          <w:rFonts w:ascii="Times New Roman" w:hAnsi="Times New Roman" w:cs="Times New Roman"/>
        </w:rPr>
        <w:t>2008.</w:t>
      </w:r>
      <w:r w:rsidR="008F0DF9" w:rsidRPr="00160EA3">
        <w:rPr>
          <w:rStyle w:val="FootnoteReference"/>
          <w:rFonts w:ascii="Times New Roman" w:hAnsi="Times New Roman" w:cs="Times New Roman"/>
          <w:rPrChange w:id="68" w:author="Sima Niondi" w:date="2021-10-11T12:34:00Z">
            <w:rPr>
              <w:rStyle w:val="FootnoteReference"/>
            </w:rPr>
          </w:rPrChange>
        </w:rPr>
        <w:footnoteReference w:id="13"/>
      </w:r>
      <w:r w:rsidR="00684DA4">
        <w:rPr>
          <w:rFonts w:ascii="Times New Roman" w:hAnsi="Times New Roman" w:cs="Times New Roman"/>
        </w:rPr>
        <w:t xml:space="preserve"> Antitrust authorities are also facing important resource constraints. The antitrust division of the Department of Justice has approximately 25% less full-time </w:t>
      </w:r>
      <w:r>
        <w:rPr>
          <w:rFonts w:ascii="Times New Roman" w:hAnsi="Times New Roman" w:cs="Times New Roman"/>
        </w:rPr>
        <w:t>staff</w:t>
      </w:r>
      <w:r w:rsidR="00684DA4">
        <w:rPr>
          <w:rFonts w:ascii="Times New Roman" w:hAnsi="Times New Roman" w:cs="Times New Roman"/>
        </w:rPr>
        <w:t xml:space="preserve"> today than it did a decade ago,</w:t>
      </w:r>
      <w:r w:rsidR="001A70BE" w:rsidRPr="00160EA3">
        <w:rPr>
          <w:rStyle w:val="FootnoteReference"/>
          <w:rFonts w:ascii="Times New Roman" w:hAnsi="Times New Roman" w:cs="Times New Roman"/>
          <w:rPrChange w:id="69" w:author="Sima Niondi" w:date="2021-10-11T12:34:00Z">
            <w:rPr>
              <w:rStyle w:val="FootnoteReference"/>
            </w:rPr>
          </w:rPrChange>
        </w:rPr>
        <w:footnoteReference w:id="14"/>
      </w:r>
      <w:r w:rsidR="00684DA4">
        <w:rPr>
          <w:rFonts w:ascii="Times New Roman" w:hAnsi="Times New Roman" w:cs="Times New Roman"/>
        </w:rPr>
        <w:t xml:space="preserve"> while the staff of the Federal Trade Commission has </w:t>
      </w:r>
      <w:r w:rsidR="001A70BE">
        <w:rPr>
          <w:rFonts w:ascii="Times New Roman" w:hAnsi="Times New Roman" w:cs="Times New Roman"/>
        </w:rPr>
        <w:t xml:space="preserve">dropped by around 40% since a peak in the </w:t>
      </w:r>
      <w:r>
        <w:rPr>
          <w:rFonts w:ascii="Times New Roman" w:hAnsi="Times New Roman" w:cs="Times New Roman"/>
        </w:rPr>
        <w:t>late 1970</w:t>
      </w:r>
      <w:r w:rsidR="00684DA4">
        <w:rPr>
          <w:rFonts w:ascii="Times New Roman" w:hAnsi="Times New Roman" w:cs="Times New Roman"/>
        </w:rPr>
        <w:t>s.</w:t>
      </w:r>
      <w:r w:rsidR="00684DA4" w:rsidRPr="00160EA3">
        <w:rPr>
          <w:rStyle w:val="FootnoteReference"/>
          <w:rFonts w:ascii="Times New Roman" w:hAnsi="Times New Roman" w:cs="Times New Roman"/>
          <w:rPrChange w:id="70" w:author="Sima Niondi" w:date="2021-10-11T12:34:00Z">
            <w:rPr>
              <w:rStyle w:val="FootnoteReference"/>
            </w:rPr>
          </w:rPrChange>
        </w:rPr>
        <w:footnoteReference w:id="15"/>
      </w:r>
      <w:r w:rsidR="00684DA4">
        <w:rPr>
          <w:rFonts w:ascii="Times New Roman" w:hAnsi="Times New Roman" w:cs="Times New Roman"/>
        </w:rPr>
        <w:t xml:space="preserve"> US GDP grew approximately 40% since 2010, but the budget of the </w:t>
      </w:r>
      <w:r w:rsidR="002D75A2">
        <w:rPr>
          <w:rFonts w:ascii="Times New Roman" w:hAnsi="Times New Roman" w:cs="Times New Roman"/>
        </w:rPr>
        <w:t>FTC</w:t>
      </w:r>
      <w:r w:rsidR="00684DA4">
        <w:rPr>
          <w:rFonts w:ascii="Times New Roman" w:hAnsi="Times New Roman" w:cs="Times New Roman"/>
        </w:rPr>
        <w:t xml:space="preserve"> and the </w:t>
      </w:r>
      <w:r w:rsidR="002D75A2">
        <w:rPr>
          <w:rFonts w:ascii="Times New Roman" w:hAnsi="Times New Roman" w:cs="Times New Roman"/>
        </w:rPr>
        <w:t>DOJ</w:t>
      </w:r>
      <w:r w:rsidR="00684DA4">
        <w:rPr>
          <w:rFonts w:ascii="Times New Roman" w:hAnsi="Times New Roman" w:cs="Times New Roman"/>
        </w:rPr>
        <w:t xml:space="preserve"> Antitrust Division remains roughly the same,</w:t>
      </w:r>
      <w:r w:rsidR="0083525B" w:rsidRPr="00160EA3">
        <w:rPr>
          <w:rStyle w:val="FootnoteReference"/>
          <w:rFonts w:ascii="Times New Roman" w:hAnsi="Times New Roman" w:cs="Times New Roman"/>
          <w:rPrChange w:id="71" w:author="Sima Niondi" w:date="2021-10-11T12:35:00Z">
            <w:rPr>
              <w:rStyle w:val="FootnoteReference"/>
            </w:rPr>
          </w:rPrChange>
        </w:rPr>
        <w:footnoteReference w:id="16"/>
      </w:r>
      <w:r w:rsidR="00684DA4">
        <w:rPr>
          <w:rFonts w:ascii="Times New Roman" w:hAnsi="Times New Roman" w:cs="Times New Roman"/>
        </w:rPr>
        <w:t xml:space="preserve"> leadin</w:t>
      </w:r>
      <w:r>
        <w:rPr>
          <w:rFonts w:ascii="Times New Roman" w:hAnsi="Times New Roman" w:cs="Times New Roman"/>
        </w:rPr>
        <w:t>g to warnings that budget short</w:t>
      </w:r>
      <w:r w:rsidR="00684DA4">
        <w:rPr>
          <w:rFonts w:ascii="Times New Roman" w:hAnsi="Times New Roman" w:cs="Times New Roman"/>
        </w:rPr>
        <w:t>falls may jeopardize enforcement actions.</w:t>
      </w:r>
      <w:r w:rsidR="009D0BFA" w:rsidRPr="00160EA3">
        <w:rPr>
          <w:rStyle w:val="FootnoteReference"/>
          <w:rFonts w:ascii="Times New Roman" w:hAnsi="Times New Roman" w:cs="Times New Roman"/>
          <w:rPrChange w:id="72" w:author="Sima Niondi" w:date="2021-10-11T12:35:00Z">
            <w:rPr>
              <w:rStyle w:val="FootnoteReference"/>
            </w:rPr>
          </w:rPrChange>
        </w:rPr>
        <w:footnoteReference w:id="17"/>
      </w:r>
      <w:r w:rsidR="00C86D80">
        <w:rPr>
          <w:rFonts w:ascii="Times New Roman" w:hAnsi="Times New Roman" w:cs="Times New Roman"/>
        </w:rPr>
        <w:t xml:space="preserve"> </w:t>
      </w:r>
      <w:r w:rsidR="005D5428">
        <w:rPr>
          <w:rFonts w:ascii="Times New Roman" w:hAnsi="Times New Roman" w:cs="Times New Roman"/>
        </w:rPr>
        <w:lastRenderedPageBreak/>
        <w:t>A comparison with activities of Europe</w:t>
      </w:r>
      <w:r>
        <w:rPr>
          <w:rFonts w:ascii="Times New Roman" w:hAnsi="Times New Roman" w:cs="Times New Roman"/>
        </w:rPr>
        <w:t>an antitrust regulators show</w:t>
      </w:r>
      <w:r w:rsidR="005D5428">
        <w:rPr>
          <w:rFonts w:ascii="Times New Roman" w:hAnsi="Times New Roman" w:cs="Times New Roman"/>
        </w:rPr>
        <w:t>s how, in the past decades, antimonopoly enforcement has significantly weakened in the US.</w:t>
      </w:r>
      <w:r w:rsidR="005D5428" w:rsidRPr="00160EA3">
        <w:rPr>
          <w:rStyle w:val="FootnoteReference"/>
          <w:rFonts w:ascii="Times New Roman" w:hAnsi="Times New Roman" w:cs="Times New Roman"/>
          <w:rPrChange w:id="73" w:author="Sima Niondi" w:date="2021-10-11T12:35:00Z">
            <w:rPr>
              <w:rStyle w:val="FootnoteReference"/>
            </w:rPr>
          </w:rPrChange>
        </w:rPr>
        <w:footnoteReference w:id="18"/>
      </w:r>
    </w:p>
    <w:p w14:paraId="13AD6380" w14:textId="7AD4E899" w:rsidR="005D5428" w:rsidRDefault="005D5428" w:rsidP="005D5428">
      <w:pPr>
        <w:spacing w:before="100" w:after="100"/>
        <w:ind w:left="-180" w:right="-180"/>
        <w:jc w:val="center"/>
        <w:rPr>
          <w:rFonts w:ascii="Times New Roman" w:hAnsi="Times New Roman" w:cs="Times New Roman"/>
        </w:rPr>
      </w:pPr>
      <w:r>
        <w:rPr>
          <w:rFonts w:ascii="Times New Roman" w:hAnsi="Times New Roman" w:cs="Times New Roman"/>
          <w:noProof/>
        </w:rPr>
        <w:drawing>
          <wp:inline distT="0" distB="0" distL="0" distR="0" wp14:anchorId="62A79BE0" wp14:editId="53420DF8">
            <wp:extent cx="4034118" cy="2989385"/>
            <wp:effectExtent l="0" t="0" r="508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58299" cy="3007303"/>
                    </a:xfrm>
                    <a:prstGeom prst="rect">
                      <a:avLst/>
                    </a:prstGeom>
                  </pic:spPr>
                </pic:pic>
              </a:graphicData>
            </a:graphic>
          </wp:inline>
        </w:drawing>
      </w:r>
    </w:p>
    <w:p w14:paraId="03DE1CF2" w14:textId="77777777" w:rsidR="00F73955" w:rsidRDefault="00F73955" w:rsidP="00F73955">
      <w:pPr>
        <w:spacing w:before="100" w:after="100"/>
        <w:ind w:left="-180" w:right="-180"/>
        <w:jc w:val="center"/>
        <w:rPr>
          <w:rFonts w:ascii="Times New Roman" w:hAnsi="Times New Roman" w:cs="Times New Roman"/>
        </w:rPr>
      </w:pPr>
      <w:r w:rsidRPr="007B5973">
        <w:rPr>
          <w:rFonts w:ascii="Times New Roman" w:hAnsi="Times New Roman" w:cs="Times New Roman"/>
          <w:highlight w:val="yellow"/>
        </w:rPr>
        <w:t>[the graph is hard to read in a black-</w:t>
      </w:r>
      <w:commentRangeStart w:id="74"/>
      <w:r w:rsidRPr="007B5973">
        <w:rPr>
          <w:rFonts w:ascii="Times New Roman" w:hAnsi="Times New Roman" w:cs="Times New Roman"/>
          <w:highlight w:val="yellow"/>
        </w:rPr>
        <w:t>and</w:t>
      </w:r>
      <w:commentRangeEnd w:id="74"/>
      <w:r w:rsidR="001B267B">
        <w:rPr>
          <w:rStyle w:val="CommentReference"/>
        </w:rPr>
        <w:commentReference w:id="74"/>
      </w:r>
      <w:r w:rsidRPr="007B5973">
        <w:rPr>
          <w:rFonts w:ascii="Times New Roman" w:hAnsi="Times New Roman" w:cs="Times New Roman"/>
          <w:highlight w:val="yellow"/>
        </w:rPr>
        <w:t>-white printout: adjust]</w:t>
      </w:r>
    </w:p>
    <w:p w14:paraId="54EC2F44" w14:textId="77777777" w:rsidR="00F73955" w:rsidRDefault="00F73955" w:rsidP="005D5428">
      <w:pPr>
        <w:spacing w:before="100" w:after="100"/>
        <w:ind w:left="-180" w:right="-180"/>
        <w:jc w:val="center"/>
        <w:rPr>
          <w:rFonts w:ascii="Times New Roman" w:hAnsi="Times New Roman" w:cs="Times New Roman"/>
        </w:rPr>
      </w:pPr>
    </w:p>
    <w:p w14:paraId="3142B0F1" w14:textId="59ADF91D" w:rsidR="00FF3266" w:rsidRDefault="00766D04" w:rsidP="00CF3DAC">
      <w:pPr>
        <w:spacing w:before="100" w:after="100"/>
        <w:ind w:left="-180" w:right="-180" w:firstLine="900"/>
        <w:jc w:val="both"/>
        <w:rPr>
          <w:rFonts w:ascii="Times New Roman" w:hAnsi="Times New Roman" w:cs="Times New Roman"/>
        </w:rPr>
      </w:pPr>
      <w:r>
        <w:rPr>
          <w:rFonts w:ascii="Times New Roman" w:hAnsi="Times New Roman" w:cs="Times New Roman"/>
        </w:rPr>
        <w:t xml:space="preserve">Taking all this evidence together, </w:t>
      </w:r>
      <w:r w:rsidR="00CF3DAC">
        <w:rPr>
          <w:rFonts w:ascii="Times New Roman" w:hAnsi="Times New Roman" w:cs="Times New Roman"/>
        </w:rPr>
        <w:t>i</w:t>
      </w:r>
      <w:r w:rsidR="00E839D9">
        <w:rPr>
          <w:rFonts w:ascii="Times New Roman" w:hAnsi="Times New Roman" w:cs="Times New Roman"/>
        </w:rPr>
        <w:t xml:space="preserve">t is fair to say that </w:t>
      </w:r>
      <w:r w:rsidR="00C86D80">
        <w:rPr>
          <w:rFonts w:ascii="Times New Roman" w:hAnsi="Times New Roman" w:cs="Times New Roman"/>
        </w:rPr>
        <w:t>n</w:t>
      </w:r>
      <w:r w:rsidR="002436C2">
        <w:rPr>
          <w:rFonts w:ascii="Times New Roman" w:hAnsi="Times New Roman" w:cs="Times New Roman"/>
        </w:rPr>
        <w:t>on-price fixing civil antitrust enforcement</w:t>
      </w:r>
      <w:r w:rsidR="009402D0">
        <w:rPr>
          <w:rFonts w:ascii="Times New Roman" w:hAnsi="Times New Roman" w:cs="Times New Roman"/>
        </w:rPr>
        <w:t xml:space="preserve"> </w:t>
      </w:r>
      <w:r w:rsidR="002436C2">
        <w:rPr>
          <w:rFonts w:ascii="Times New Roman" w:hAnsi="Times New Roman" w:cs="Times New Roman"/>
        </w:rPr>
        <w:t xml:space="preserve">is at </w:t>
      </w:r>
      <w:r w:rsidR="00C86D80">
        <w:rPr>
          <w:rFonts w:ascii="Times New Roman" w:hAnsi="Times New Roman" w:cs="Times New Roman"/>
        </w:rPr>
        <w:t xml:space="preserve">one of the </w:t>
      </w:r>
      <w:r w:rsidR="006D74D8">
        <w:rPr>
          <w:rFonts w:ascii="Times New Roman" w:hAnsi="Times New Roman" w:cs="Times New Roman"/>
        </w:rPr>
        <w:t>lowest</w:t>
      </w:r>
      <w:r w:rsidR="00C86D80">
        <w:rPr>
          <w:rFonts w:ascii="Times New Roman" w:hAnsi="Times New Roman" w:cs="Times New Roman"/>
        </w:rPr>
        <w:t>, if not the lowest, point</w:t>
      </w:r>
      <w:ins w:id="75" w:author="Sima Niondi" w:date="2021-10-12T15:27:00Z">
        <w:r w:rsidR="000E52A0">
          <w:rPr>
            <w:rFonts w:ascii="Times New Roman" w:hAnsi="Times New Roman" w:cs="Times New Roman"/>
          </w:rPr>
          <w:t>s</w:t>
        </w:r>
      </w:ins>
      <w:r w:rsidR="00CC40FE">
        <w:rPr>
          <w:rFonts w:ascii="Times New Roman" w:hAnsi="Times New Roman" w:cs="Times New Roman"/>
        </w:rPr>
        <w:t xml:space="preserve"> </w:t>
      </w:r>
      <w:r w:rsidR="00702D4D">
        <w:rPr>
          <w:rFonts w:ascii="Times New Roman" w:hAnsi="Times New Roman" w:cs="Times New Roman"/>
        </w:rPr>
        <w:t>in the U</w:t>
      </w:r>
      <w:del w:id="76" w:author="Sima Niondi" w:date="2021-10-12T15:27:00Z">
        <w:r w:rsidR="00702D4D" w:rsidDel="000E52A0">
          <w:rPr>
            <w:rFonts w:ascii="Times New Roman" w:hAnsi="Times New Roman" w:cs="Times New Roman"/>
          </w:rPr>
          <w:delText>.</w:delText>
        </w:r>
      </w:del>
      <w:r w:rsidR="00702D4D">
        <w:rPr>
          <w:rFonts w:ascii="Times New Roman" w:hAnsi="Times New Roman" w:cs="Times New Roman"/>
        </w:rPr>
        <w:t>S</w:t>
      </w:r>
      <w:del w:id="77" w:author="Sima Niondi" w:date="2021-10-12T15:27:00Z">
        <w:r w:rsidR="00702D4D" w:rsidDel="000E52A0">
          <w:rPr>
            <w:rFonts w:ascii="Times New Roman" w:hAnsi="Times New Roman" w:cs="Times New Roman"/>
          </w:rPr>
          <w:delText>.</w:delText>
        </w:r>
      </w:del>
      <w:r w:rsidR="00702D4D">
        <w:rPr>
          <w:rFonts w:ascii="Times New Roman" w:hAnsi="Times New Roman" w:cs="Times New Roman"/>
        </w:rPr>
        <w:t xml:space="preserve"> </w:t>
      </w:r>
      <w:r w:rsidR="00C86D80">
        <w:rPr>
          <w:rFonts w:ascii="Times New Roman" w:hAnsi="Times New Roman" w:cs="Times New Roman"/>
        </w:rPr>
        <w:t xml:space="preserve">in </w:t>
      </w:r>
      <w:r w:rsidR="00E839D9">
        <w:rPr>
          <w:rFonts w:ascii="Times New Roman" w:hAnsi="Times New Roman" w:cs="Times New Roman"/>
        </w:rPr>
        <w:t>the past 100 years</w:t>
      </w:r>
      <w:r w:rsidR="00C86D80">
        <w:rPr>
          <w:rFonts w:ascii="Times New Roman" w:hAnsi="Times New Roman" w:cs="Times New Roman"/>
        </w:rPr>
        <w:t xml:space="preserve">. </w:t>
      </w:r>
    </w:p>
    <w:p w14:paraId="1A71F2C7" w14:textId="32BD4383" w:rsidR="00114022" w:rsidRPr="00114022" w:rsidRDefault="00702D4D" w:rsidP="00CF3DAC">
      <w:pPr>
        <w:spacing w:before="100" w:after="100"/>
        <w:ind w:left="-180" w:right="-180" w:firstLine="900"/>
        <w:jc w:val="both"/>
        <w:rPr>
          <w:rFonts w:ascii="Times New Roman" w:hAnsi="Times New Roman" w:cs="Times New Roman"/>
        </w:rPr>
      </w:pPr>
      <w:r>
        <w:rPr>
          <w:rFonts w:ascii="Times New Roman" w:hAnsi="Times New Roman" w:cs="Times New Roman"/>
        </w:rPr>
        <w:t>This</w:t>
      </w:r>
      <w:r w:rsidR="006D74D8">
        <w:rPr>
          <w:rFonts w:ascii="Times New Roman" w:hAnsi="Times New Roman" w:cs="Times New Roman"/>
        </w:rPr>
        <w:t xml:space="preserve"> weakening in antitrust enforcement </w:t>
      </w:r>
      <w:r>
        <w:rPr>
          <w:rFonts w:ascii="Times New Roman" w:hAnsi="Times New Roman" w:cs="Times New Roman"/>
        </w:rPr>
        <w:t>is</w:t>
      </w:r>
      <w:r w:rsidR="00047060">
        <w:rPr>
          <w:rFonts w:ascii="Times New Roman" w:hAnsi="Times New Roman" w:cs="Times New Roman"/>
        </w:rPr>
        <w:t xml:space="preserve"> </w:t>
      </w:r>
      <w:r w:rsidR="00801A52">
        <w:rPr>
          <w:rFonts w:ascii="Times New Roman" w:hAnsi="Times New Roman" w:cs="Times New Roman"/>
        </w:rPr>
        <w:t xml:space="preserve">correlated with a steep increase in market concentration in the </w:t>
      </w:r>
      <w:r w:rsidR="00611926">
        <w:rPr>
          <w:rFonts w:ascii="Times New Roman" w:hAnsi="Times New Roman" w:cs="Times New Roman"/>
        </w:rPr>
        <w:t>American economy</w:t>
      </w:r>
      <w:r w:rsidR="00801A52">
        <w:rPr>
          <w:rFonts w:ascii="Times New Roman" w:hAnsi="Times New Roman" w:cs="Times New Roman"/>
        </w:rPr>
        <w:t xml:space="preserve">, a fall </w:t>
      </w:r>
      <w:ins w:id="78" w:author="Sima Niondi" w:date="2021-10-12T15:28:00Z">
        <w:r w:rsidR="000E52A0">
          <w:rPr>
            <w:rFonts w:ascii="Times New Roman" w:hAnsi="Times New Roman" w:cs="Times New Roman"/>
          </w:rPr>
          <w:t>in</w:t>
        </w:r>
      </w:ins>
      <w:del w:id="79" w:author="Sima Niondi" w:date="2021-10-12T15:28:00Z">
        <w:r w:rsidR="00801A52" w:rsidDel="000E52A0">
          <w:rPr>
            <w:rFonts w:ascii="Times New Roman" w:hAnsi="Times New Roman" w:cs="Times New Roman"/>
          </w:rPr>
          <w:delText>of</w:delText>
        </w:r>
      </w:del>
      <w:r w:rsidR="00801A52">
        <w:rPr>
          <w:rFonts w:ascii="Times New Roman" w:hAnsi="Times New Roman" w:cs="Times New Roman"/>
        </w:rPr>
        <w:t xml:space="preserve"> the labor income share</w:t>
      </w:r>
      <w:r>
        <w:rPr>
          <w:rFonts w:ascii="Times New Roman" w:hAnsi="Times New Roman" w:cs="Times New Roman"/>
        </w:rPr>
        <w:t>,</w:t>
      </w:r>
      <w:r w:rsidR="00801A52">
        <w:rPr>
          <w:rFonts w:ascii="Times New Roman" w:hAnsi="Times New Roman" w:cs="Times New Roman"/>
        </w:rPr>
        <w:t xml:space="preserve"> and increase</w:t>
      </w:r>
      <w:r w:rsidR="00AD785B">
        <w:rPr>
          <w:rFonts w:ascii="Times New Roman" w:hAnsi="Times New Roman" w:cs="Times New Roman"/>
        </w:rPr>
        <w:t>s</w:t>
      </w:r>
      <w:r w:rsidR="00801A52">
        <w:rPr>
          <w:rFonts w:ascii="Times New Roman" w:hAnsi="Times New Roman" w:cs="Times New Roman"/>
        </w:rPr>
        <w:t xml:space="preserve"> in markups and corporate profits</w:t>
      </w:r>
      <w:r w:rsidR="00851EC6">
        <w:rPr>
          <w:rFonts w:ascii="Times New Roman" w:hAnsi="Times New Roman" w:cs="Times New Roman"/>
        </w:rPr>
        <w:t xml:space="preserve">. </w:t>
      </w:r>
      <w:r w:rsidR="00FF3266">
        <w:rPr>
          <w:rFonts w:ascii="Times New Roman" w:hAnsi="Times New Roman" w:cs="Times New Roman"/>
        </w:rPr>
        <w:t>Indeed, t</w:t>
      </w:r>
      <w:r w:rsidR="00114022" w:rsidRPr="00114022">
        <w:rPr>
          <w:rFonts w:ascii="Times New Roman" w:hAnsi="Times New Roman" w:cs="Times New Roman"/>
        </w:rPr>
        <w:t xml:space="preserve">here is growing evidence that the production and distribution of goods and services in the U.S. economy has become more concentrated in the last </w:t>
      </w:r>
      <w:r w:rsidR="003A2862">
        <w:rPr>
          <w:rFonts w:ascii="Times New Roman" w:hAnsi="Times New Roman" w:cs="Times New Roman"/>
        </w:rPr>
        <w:t>decades</w:t>
      </w:r>
      <w:r w:rsidR="00114022" w:rsidRPr="00114022">
        <w:rPr>
          <w:rFonts w:ascii="Times New Roman" w:hAnsi="Times New Roman" w:cs="Times New Roman"/>
        </w:rPr>
        <w:t xml:space="preserve">. This trend was initially identified by </w:t>
      </w:r>
      <w:proofErr w:type="spellStart"/>
      <w:r w:rsidR="00114022" w:rsidRPr="00114022">
        <w:rPr>
          <w:rFonts w:ascii="Times New Roman" w:hAnsi="Times New Roman" w:cs="Times New Roman"/>
        </w:rPr>
        <w:t>Grullon</w:t>
      </w:r>
      <w:proofErr w:type="spellEnd"/>
      <w:r w:rsidR="00114022" w:rsidRPr="00114022">
        <w:rPr>
          <w:rFonts w:ascii="Times New Roman" w:hAnsi="Times New Roman" w:cs="Times New Roman"/>
        </w:rPr>
        <w:t xml:space="preserve"> et al. among </w:t>
      </w:r>
      <w:del w:id="80" w:author="Sima Niondi" w:date="2021-10-12T15:28:00Z">
        <w:r w:rsidR="00114022" w:rsidRPr="00114022" w:rsidDel="000E52A0">
          <w:rPr>
            <w:rFonts w:ascii="Times New Roman" w:hAnsi="Times New Roman" w:cs="Times New Roman"/>
          </w:rPr>
          <w:delText>U.S.</w:delText>
        </w:r>
      </w:del>
      <w:ins w:id="81" w:author="Sima Niondi" w:date="2021-10-12T15:28:00Z">
        <w:r w:rsidR="000E52A0">
          <w:rPr>
            <w:rFonts w:ascii="Times New Roman" w:hAnsi="Times New Roman" w:cs="Times New Roman"/>
          </w:rPr>
          <w:t>American</w:t>
        </w:r>
      </w:ins>
      <w:r w:rsidR="00114022" w:rsidRPr="00114022">
        <w:rPr>
          <w:rFonts w:ascii="Times New Roman" w:hAnsi="Times New Roman" w:cs="Times New Roman"/>
        </w:rPr>
        <w:t xml:space="preserve"> publicly traded firms,</w:t>
      </w:r>
      <w:r w:rsidR="00466934" w:rsidRPr="00160EA3">
        <w:rPr>
          <w:rStyle w:val="FootnoteReference"/>
          <w:rFonts w:ascii="Times New Roman" w:hAnsi="Times New Roman" w:cs="Times New Roman"/>
          <w:rPrChange w:id="82" w:author="Sima Niondi" w:date="2021-10-11T12:37:00Z">
            <w:rPr>
              <w:rStyle w:val="FootnoteReference"/>
            </w:rPr>
          </w:rPrChange>
        </w:rPr>
        <w:footnoteReference w:id="19"/>
      </w:r>
      <w:r w:rsidR="00114022" w:rsidRPr="00114022">
        <w:rPr>
          <w:rFonts w:ascii="Times New Roman" w:hAnsi="Times New Roman" w:cs="Times New Roman"/>
        </w:rPr>
        <w:t xml:space="preserve"> but later confirmed for all Census firms (Autor et al.)</w:t>
      </w:r>
      <w:r w:rsidR="00466934" w:rsidRPr="00160EA3">
        <w:rPr>
          <w:rStyle w:val="FootnoteReference"/>
          <w:rFonts w:ascii="Times New Roman" w:hAnsi="Times New Roman" w:cs="Times New Roman"/>
          <w:rPrChange w:id="83" w:author="Sima Niondi" w:date="2021-10-11T12:38:00Z">
            <w:rPr>
              <w:rStyle w:val="FootnoteReference"/>
            </w:rPr>
          </w:rPrChange>
        </w:rPr>
        <w:footnoteReference w:id="20"/>
      </w:r>
      <w:r w:rsidR="00114022" w:rsidRPr="00114022">
        <w:rPr>
          <w:rFonts w:ascii="Times New Roman" w:hAnsi="Times New Roman" w:cs="Times New Roman"/>
        </w:rPr>
        <w:t xml:space="preserve"> and Covarrubias et al.</w:t>
      </w:r>
      <w:r w:rsidR="00466934" w:rsidRPr="00160EA3">
        <w:rPr>
          <w:rStyle w:val="FootnoteReference"/>
          <w:rFonts w:ascii="Times New Roman" w:hAnsi="Times New Roman" w:cs="Times New Roman"/>
          <w:rPrChange w:id="84" w:author="Sima Niondi" w:date="2021-10-11T12:38:00Z">
            <w:rPr>
              <w:rStyle w:val="FootnoteReference"/>
            </w:rPr>
          </w:rPrChange>
        </w:rPr>
        <w:footnoteReference w:id="21"/>
      </w:r>
      <w:r w:rsidR="00114022" w:rsidRPr="00114022">
        <w:rPr>
          <w:rFonts w:ascii="Times New Roman" w:hAnsi="Times New Roman" w:cs="Times New Roman"/>
        </w:rPr>
        <w:t xml:space="preserve"> By using U.S. NETS data, Rossi-</w:t>
      </w:r>
      <w:proofErr w:type="spellStart"/>
      <w:r w:rsidR="00114022" w:rsidRPr="00114022">
        <w:rPr>
          <w:rFonts w:ascii="Times New Roman" w:hAnsi="Times New Roman" w:cs="Times New Roman"/>
        </w:rPr>
        <w:t>Hansberg</w:t>
      </w:r>
      <w:proofErr w:type="spellEnd"/>
      <w:r w:rsidR="00114022" w:rsidRPr="00114022">
        <w:rPr>
          <w:rFonts w:ascii="Times New Roman" w:hAnsi="Times New Roman" w:cs="Times New Roman"/>
        </w:rPr>
        <w:t xml:space="preserve"> et al.</w:t>
      </w:r>
      <w:r w:rsidR="00466934" w:rsidRPr="00160EA3">
        <w:rPr>
          <w:rStyle w:val="FootnoteReference"/>
          <w:rFonts w:ascii="Times New Roman" w:hAnsi="Times New Roman" w:cs="Times New Roman"/>
          <w:rPrChange w:id="85" w:author="Sima Niondi" w:date="2021-10-11T12:38:00Z">
            <w:rPr>
              <w:rStyle w:val="FootnoteReference"/>
            </w:rPr>
          </w:rPrChange>
        </w:rPr>
        <w:footnoteReference w:id="22"/>
      </w:r>
      <w:r w:rsidR="00114022" w:rsidRPr="00114022">
        <w:rPr>
          <w:rFonts w:ascii="Times New Roman" w:hAnsi="Times New Roman" w:cs="Times New Roman"/>
        </w:rPr>
        <w:t xml:space="preserve"> confirm the increasing trend in concentration at the national </w:t>
      </w:r>
      <w:r w:rsidR="00BA1F47" w:rsidRPr="00114022">
        <w:rPr>
          <w:rFonts w:ascii="Times New Roman" w:hAnsi="Times New Roman" w:cs="Times New Roman"/>
        </w:rPr>
        <w:t>level but</w:t>
      </w:r>
      <w:r w:rsidR="00114022" w:rsidRPr="00114022">
        <w:rPr>
          <w:rFonts w:ascii="Times New Roman" w:hAnsi="Times New Roman" w:cs="Times New Roman"/>
        </w:rPr>
        <w:t xml:space="preserve"> </w:t>
      </w:r>
      <w:ins w:id="86" w:author="Sima Niondi" w:date="2021-10-11T12:39:00Z">
        <w:r w:rsidR="00160EA3">
          <w:rPr>
            <w:rFonts w:ascii="Times New Roman" w:hAnsi="Times New Roman" w:cs="Times New Roman"/>
          </w:rPr>
          <w:t xml:space="preserve">observe decreasing concentration at the zip code level during the same period. </w:t>
        </w:r>
      </w:ins>
      <w:del w:id="87" w:author="Sima Niondi" w:date="2021-10-11T12:39:00Z">
        <w:r w:rsidR="00114022" w:rsidRPr="00114022" w:rsidDel="00160EA3">
          <w:rPr>
            <w:rFonts w:ascii="Times New Roman" w:hAnsi="Times New Roman" w:cs="Times New Roman"/>
          </w:rPr>
          <w:delText>show that during the same period con</w:delText>
        </w:r>
        <w:r w:rsidDel="00160EA3">
          <w:rPr>
            <w:rFonts w:ascii="Times New Roman" w:hAnsi="Times New Roman" w:cs="Times New Roman"/>
          </w:rPr>
          <w:delText>centration has decrease at the z</w:delText>
        </w:r>
        <w:r w:rsidR="00114022" w:rsidRPr="00114022" w:rsidDel="00160EA3">
          <w:rPr>
            <w:rFonts w:ascii="Times New Roman" w:hAnsi="Times New Roman" w:cs="Times New Roman"/>
          </w:rPr>
          <w:delText xml:space="preserve">ip code level. </w:delText>
        </w:r>
      </w:del>
    </w:p>
    <w:p w14:paraId="207B8D84" w14:textId="2D8FE134" w:rsidR="00114022" w:rsidRPr="00114022" w:rsidRDefault="00114022" w:rsidP="000A62EF">
      <w:pPr>
        <w:spacing w:before="100" w:after="100"/>
        <w:ind w:left="-180" w:right="-180" w:firstLine="900"/>
        <w:jc w:val="both"/>
        <w:rPr>
          <w:rFonts w:ascii="Times New Roman" w:hAnsi="Times New Roman" w:cs="Times New Roman"/>
        </w:rPr>
      </w:pPr>
      <w:r w:rsidRPr="00114022">
        <w:rPr>
          <w:rFonts w:ascii="Times New Roman" w:hAnsi="Times New Roman" w:cs="Times New Roman"/>
        </w:rPr>
        <w:t>As it is well known,</w:t>
      </w:r>
      <w:r w:rsidR="00466934" w:rsidRPr="00160EA3">
        <w:rPr>
          <w:rStyle w:val="FootnoteReference"/>
          <w:rFonts w:ascii="Times New Roman" w:hAnsi="Times New Roman" w:cs="Times New Roman"/>
          <w:rPrChange w:id="88" w:author="Sima Niondi" w:date="2021-10-11T12:40:00Z">
            <w:rPr>
              <w:rStyle w:val="FootnoteReference"/>
            </w:rPr>
          </w:rPrChange>
        </w:rPr>
        <w:footnoteReference w:id="23"/>
      </w:r>
      <w:r w:rsidRPr="00114022">
        <w:rPr>
          <w:rFonts w:ascii="Times New Roman" w:hAnsi="Times New Roman" w:cs="Times New Roman"/>
        </w:rPr>
        <w:t xml:space="preserve"> rising concentration is not necessarily an indication of growing market power: it could be the result of more efficient firms increa</w:t>
      </w:r>
      <w:r w:rsidR="00207A46">
        <w:rPr>
          <w:rFonts w:ascii="Times New Roman" w:hAnsi="Times New Roman" w:cs="Times New Roman"/>
        </w:rPr>
        <w:t xml:space="preserve">sing their market share. To address this </w:t>
      </w:r>
      <w:r w:rsidR="00207A46">
        <w:rPr>
          <w:rFonts w:ascii="Times New Roman" w:hAnsi="Times New Roman" w:cs="Times New Roman"/>
        </w:rPr>
        <w:lastRenderedPageBreak/>
        <w:t>complication</w:t>
      </w:r>
      <w:r w:rsidRPr="00114022">
        <w:rPr>
          <w:rFonts w:ascii="Times New Roman" w:hAnsi="Times New Roman" w:cs="Times New Roman"/>
        </w:rPr>
        <w:t xml:space="preserve">, De </w:t>
      </w:r>
      <w:proofErr w:type="spellStart"/>
      <w:r w:rsidRPr="00114022">
        <w:rPr>
          <w:rFonts w:ascii="Times New Roman" w:hAnsi="Times New Roman" w:cs="Times New Roman"/>
        </w:rPr>
        <w:t>Loecker</w:t>
      </w:r>
      <w:proofErr w:type="spellEnd"/>
      <w:r w:rsidRPr="00114022">
        <w:rPr>
          <w:rFonts w:ascii="Times New Roman" w:hAnsi="Times New Roman" w:cs="Times New Roman"/>
        </w:rPr>
        <w:t xml:space="preserve"> et al.</w:t>
      </w:r>
      <w:r w:rsidR="004E0318" w:rsidRPr="00160EA3">
        <w:rPr>
          <w:rStyle w:val="FootnoteReference"/>
          <w:rFonts w:ascii="Times New Roman" w:hAnsi="Times New Roman" w:cs="Times New Roman"/>
          <w:rPrChange w:id="89" w:author="Sima Niondi" w:date="2021-10-11T12:43:00Z">
            <w:rPr>
              <w:rStyle w:val="FootnoteReference"/>
            </w:rPr>
          </w:rPrChange>
        </w:rPr>
        <w:footnoteReference w:id="24"/>
      </w:r>
      <w:r w:rsidRPr="00114022">
        <w:rPr>
          <w:rFonts w:ascii="Times New Roman" w:hAnsi="Times New Roman" w:cs="Times New Roman"/>
        </w:rPr>
        <w:t xml:space="preserve"> document that the weighted average markup of U.S. </w:t>
      </w:r>
      <w:proofErr w:type="spellStart"/>
      <w:r w:rsidRPr="00114022">
        <w:rPr>
          <w:rFonts w:ascii="Times New Roman" w:hAnsi="Times New Roman" w:cs="Times New Roman"/>
        </w:rPr>
        <w:t>Compustat</w:t>
      </w:r>
      <w:proofErr w:type="spellEnd"/>
      <w:r w:rsidRPr="00114022">
        <w:rPr>
          <w:rFonts w:ascii="Times New Roman" w:hAnsi="Times New Roman" w:cs="Times New Roman"/>
        </w:rPr>
        <w:t xml:space="preserve"> firms has risen from 1.1 in 1980 to 1.6 in 2016.  These estimates have been challenged by </w:t>
      </w:r>
      <w:proofErr w:type="spellStart"/>
      <w:r w:rsidRPr="00114022">
        <w:rPr>
          <w:rFonts w:ascii="Times New Roman" w:hAnsi="Times New Roman" w:cs="Times New Roman"/>
        </w:rPr>
        <w:t>Basu</w:t>
      </w:r>
      <w:proofErr w:type="spellEnd"/>
      <w:r w:rsidRPr="00114022">
        <w:rPr>
          <w:rFonts w:ascii="Times New Roman" w:hAnsi="Times New Roman" w:cs="Times New Roman"/>
        </w:rPr>
        <w:t>,</w:t>
      </w:r>
      <w:r w:rsidR="004E0318" w:rsidRPr="00160EA3">
        <w:rPr>
          <w:rStyle w:val="FootnoteReference"/>
          <w:rFonts w:ascii="Times New Roman" w:hAnsi="Times New Roman" w:cs="Times New Roman"/>
          <w:rPrChange w:id="90" w:author="Sima Niondi" w:date="2021-10-11T12:44:00Z">
            <w:rPr>
              <w:rStyle w:val="FootnoteReference"/>
            </w:rPr>
          </w:rPrChange>
        </w:rPr>
        <w:footnoteReference w:id="25"/>
      </w:r>
      <w:r w:rsidRPr="00114022">
        <w:rPr>
          <w:rFonts w:ascii="Times New Roman" w:hAnsi="Times New Roman" w:cs="Times New Roman"/>
        </w:rPr>
        <w:t xml:space="preserve"> </w:t>
      </w:r>
      <w:r w:rsidR="00207A46">
        <w:rPr>
          <w:rFonts w:ascii="Times New Roman" w:hAnsi="Times New Roman" w:cs="Times New Roman"/>
        </w:rPr>
        <w:t>who argues</w:t>
      </w:r>
      <w:r w:rsidRPr="00114022">
        <w:rPr>
          <w:rFonts w:ascii="Times New Roman" w:hAnsi="Times New Roman" w:cs="Times New Roman"/>
        </w:rPr>
        <w:t xml:space="preserve"> that they are too high. Yet</w:t>
      </w:r>
      <w:ins w:id="91" w:author="Sima Niondi" w:date="2021-10-11T12:48:00Z">
        <w:r w:rsidR="00F432AD">
          <w:rPr>
            <w:rFonts w:ascii="Times New Roman" w:hAnsi="Times New Roman" w:cs="Times New Roman"/>
          </w:rPr>
          <w:t>,</w:t>
        </w:r>
      </w:ins>
      <w:r w:rsidRPr="00114022">
        <w:rPr>
          <w:rFonts w:ascii="Times New Roman" w:hAnsi="Times New Roman" w:cs="Times New Roman"/>
        </w:rPr>
        <w:t xml:space="preserve"> </w:t>
      </w:r>
      <w:proofErr w:type="spellStart"/>
      <w:r w:rsidRPr="00114022">
        <w:rPr>
          <w:rFonts w:ascii="Times New Roman" w:hAnsi="Times New Roman" w:cs="Times New Roman"/>
        </w:rPr>
        <w:t>Barkai</w:t>
      </w:r>
      <w:proofErr w:type="spellEnd"/>
      <w:r w:rsidR="004E0318" w:rsidRPr="00F432AD">
        <w:rPr>
          <w:rStyle w:val="FootnoteReference"/>
          <w:rFonts w:ascii="Times New Roman" w:hAnsi="Times New Roman" w:cs="Times New Roman"/>
          <w:rPrChange w:id="92" w:author="Sima Niondi" w:date="2021-10-11T12:44:00Z">
            <w:rPr>
              <w:rStyle w:val="FootnoteReference"/>
            </w:rPr>
          </w:rPrChange>
        </w:rPr>
        <w:footnoteReference w:id="26"/>
      </w:r>
      <w:r w:rsidRPr="00114022">
        <w:rPr>
          <w:rFonts w:ascii="Times New Roman" w:hAnsi="Times New Roman" w:cs="Times New Roman"/>
        </w:rPr>
        <w:t xml:space="preserve"> </w:t>
      </w:r>
      <w:r w:rsidRPr="00F23B78">
        <w:rPr>
          <w:rFonts w:ascii="Times New Roman" w:hAnsi="Times New Roman" w:cs="Times New Roman"/>
        </w:rPr>
        <w:t xml:space="preserve">finds that the profit rate on </w:t>
      </w:r>
      <w:del w:id="93" w:author="Sima Niondi" w:date="2021-10-11T12:49:00Z">
        <w:r w:rsidRPr="00F23B78" w:rsidDel="00F432AD">
          <w:rPr>
            <w:rFonts w:ascii="Times New Roman" w:hAnsi="Times New Roman" w:cs="Times New Roman"/>
          </w:rPr>
          <w:delText>U</w:delText>
        </w:r>
      </w:del>
      <w:del w:id="94" w:author="Sima Niondi" w:date="2021-10-11T12:48:00Z">
        <w:r w:rsidRPr="00F23B78" w:rsidDel="00F432AD">
          <w:rPr>
            <w:rFonts w:ascii="Times New Roman" w:hAnsi="Times New Roman" w:cs="Times New Roman"/>
          </w:rPr>
          <w:delText>.</w:delText>
        </w:r>
      </w:del>
      <w:del w:id="95" w:author="Sima Niondi" w:date="2021-10-11T12:49:00Z">
        <w:r w:rsidRPr="00F23B78" w:rsidDel="00F432AD">
          <w:rPr>
            <w:rFonts w:ascii="Times New Roman" w:hAnsi="Times New Roman" w:cs="Times New Roman"/>
          </w:rPr>
          <w:delText>S</w:delText>
        </w:r>
      </w:del>
      <w:del w:id="96" w:author="Sima Niondi" w:date="2021-10-11T12:48:00Z">
        <w:r w:rsidRPr="00F23B78" w:rsidDel="00F432AD">
          <w:rPr>
            <w:rFonts w:ascii="Times New Roman" w:hAnsi="Times New Roman" w:cs="Times New Roman"/>
          </w:rPr>
          <w:delText>.</w:delText>
        </w:r>
      </w:del>
      <w:ins w:id="97" w:author="Sima Niondi" w:date="2021-10-11T12:49:00Z">
        <w:r w:rsidR="00F432AD">
          <w:rPr>
            <w:rFonts w:ascii="Times New Roman" w:hAnsi="Times New Roman" w:cs="Times New Roman"/>
          </w:rPr>
          <w:t>American</w:t>
        </w:r>
      </w:ins>
      <w:r w:rsidRPr="00F23B78">
        <w:rPr>
          <w:rFonts w:ascii="Times New Roman" w:hAnsi="Times New Roman" w:cs="Times New Roman"/>
        </w:rPr>
        <w:t xml:space="preserve"> value added rose from 2.2 percent in 1984 to 15.7 percent in 2014.  The markup ratio implied by</w:t>
      </w:r>
      <w:r w:rsidRPr="00114022">
        <w:rPr>
          <w:rFonts w:ascii="Times New Roman" w:hAnsi="Times New Roman" w:cs="Times New Roman"/>
        </w:rPr>
        <w:t xml:space="preserve"> these estimates rises from 1.02 to 1.19 over this period. Gutiérrez and Philippon arrive </w:t>
      </w:r>
      <w:r w:rsidR="00207A46">
        <w:rPr>
          <w:rFonts w:ascii="Times New Roman" w:hAnsi="Times New Roman" w:cs="Times New Roman"/>
        </w:rPr>
        <w:t>at</w:t>
      </w:r>
      <w:r w:rsidRPr="00114022">
        <w:rPr>
          <w:rFonts w:ascii="Times New Roman" w:hAnsi="Times New Roman" w:cs="Times New Roman"/>
        </w:rPr>
        <w:t xml:space="preserve"> similar estimates,</w:t>
      </w:r>
      <w:r w:rsidR="004E0318" w:rsidRPr="00F432AD">
        <w:rPr>
          <w:rStyle w:val="FootnoteReference"/>
          <w:rFonts w:ascii="Times New Roman" w:hAnsi="Times New Roman" w:cs="Times New Roman"/>
          <w:rPrChange w:id="98" w:author="Sima Niondi" w:date="2021-10-11T12:47:00Z">
            <w:rPr>
              <w:rStyle w:val="FootnoteReference"/>
            </w:rPr>
          </w:rPrChange>
        </w:rPr>
        <w:footnoteReference w:id="27"/>
      </w:r>
      <w:r w:rsidRPr="00114022">
        <w:rPr>
          <w:rFonts w:ascii="Times New Roman" w:hAnsi="Times New Roman" w:cs="Times New Roman"/>
        </w:rPr>
        <w:t xml:space="preserve"> if we adjust for the fact that they report a markup on firm sales, while </w:t>
      </w:r>
      <w:proofErr w:type="spellStart"/>
      <w:r w:rsidRPr="00114022">
        <w:rPr>
          <w:rFonts w:ascii="Times New Roman" w:hAnsi="Times New Roman" w:cs="Times New Roman"/>
        </w:rPr>
        <w:t>Barkai</w:t>
      </w:r>
      <w:proofErr w:type="spellEnd"/>
      <w:r w:rsidRPr="00114022">
        <w:rPr>
          <w:rFonts w:ascii="Times New Roman" w:hAnsi="Times New Roman" w:cs="Times New Roman"/>
        </w:rPr>
        <w:t xml:space="preserve"> reports a markup on value added. </w:t>
      </w:r>
    </w:p>
    <w:p w14:paraId="3EF0D6E5" w14:textId="7C1D3097" w:rsidR="00114022" w:rsidRPr="00F432AD" w:rsidRDefault="00114022" w:rsidP="00F76A29">
      <w:pPr>
        <w:spacing w:before="100" w:after="100"/>
        <w:ind w:left="-180" w:right="-180" w:firstLine="900"/>
        <w:jc w:val="both"/>
        <w:rPr>
          <w:rFonts w:ascii="Times New Roman" w:hAnsi="Times New Roman" w:cs="Times New Roman"/>
        </w:rPr>
      </w:pPr>
      <w:r w:rsidRPr="00114022">
        <w:rPr>
          <w:rFonts w:ascii="Times New Roman" w:hAnsi="Times New Roman" w:cs="Times New Roman"/>
        </w:rPr>
        <w:t>Rises in markups and concentration are correlated. Gutiérrez and Philippon</w:t>
      </w:r>
      <w:r w:rsidR="004E0318" w:rsidRPr="00F432AD">
        <w:rPr>
          <w:rStyle w:val="FootnoteReference"/>
          <w:rFonts w:ascii="Times New Roman" w:hAnsi="Times New Roman" w:cs="Times New Roman"/>
          <w:rPrChange w:id="99" w:author="Sima Niondi" w:date="2021-10-11T12:49:00Z">
            <w:rPr>
              <w:rStyle w:val="FootnoteReference"/>
            </w:rPr>
          </w:rPrChange>
        </w:rPr>
        <w:footnoteReference w:id="28"/>
      </w:r>
      <w:r w:rsidRPr="00114022">
        <w:rPr>
          <w:rFonts w:ascii="Times New Roman" w:hAnsi="Times New Roman" w:cs="Times New Roman"/>
        </w:rPr>
        <w:t xml:space="preserve"> document that the aggregate Lerner index across all </w:t>
      </w:r>
      <w:proofErr w:type="spellStart"/>
      <w:r w:rsidRPr="00114022">
        <w:rPr>
          <w:rFonts w:ascii="Times New Roman" w:hAnsi="Times New Roman" w:cs="Times New Roman"/>
        </w:rPr>
        <w:t>Compustat</w:t>
      </w:r>
      <w:proofErr w:type="spellEnd"/>
      <w:r w:rsidR="00207A46">
        <w:rPr>
          <w:rFonts w:ascii="Times New Roman" w:hAnsi="Times New Roman" w:cs="Times New Roman"/>
        </w:rPr>
        <w:t xml:space="preserve"> </w:t>
      </w:r>
      <w:r w:rsidR="00916392">
        <w:rPr>
          <w:rFonts w:ascii="Times New Roman" w:hAnsi="Times New Roman" w:cs="Times New Roman"/>
        </w:rPr>
        <w:t>firms</w:t>
      </w:r>
      <w:r w:rsidRPr="00114022">
        <w:rPr>
          <w:rFonts w:ascii="Times New Roman" w:hAnsi="Times New Roman" w:cs="Times New Roman"/>
        </w:rPr>
        <w:t xml:space="preserve"> rises</w:t>
      </w:r>
      <w:del w:id="100" w:author="Sima Niondi" w:date="2021-10-11T12:50:00Z">
        <w:r w:rsidRPr="00114022" w:rsidDel="00F432AD">
          <w:rPr>
            <w:rFonts w:ascii="Times New Roman" w:hAnsi="Times New Roman" w:cs="Times New Roman"/>
          </w:rPr>
          <w:delText xml:space="preserve"> in sync</w:delText>
        </w:r>
      </w:del>
      <w:r w:rsidRPr="00114022">
        <w:rPr>
          <w:rFonts w:ascii="Times New Roman" w:hAnsi="Times New Roman" w:cs="Times New Roman"/>
        </w:rPr>
        <w:t xml:space="preserve"> with </w:t>
      </w:r>
      <w:del w:id="101" w:author="Sima Niondi" w:date="2021-10-11T12:50:00Z">
        <w:r w:rsidRPr="00114022" w:rsidDel="00F432AD">
          <w:rPr>
            <w:rFonts w:ascii="Times New Roman" w:hAnsi="Times New Roman" w:cs="Times New Roman"/>
          </w:rPr>
          <w:delText xml:space="preserve">a rise in </w:delText>
        </w:r>
      </w:del>
      <w:r w:rsidRPr="00114022">
        <w:rPr>
          <w:rFonts w:ascii="Times New Roman" w:hAnsi="Times New Roman" w:cs="Times New Roman"/>
        </w:rPr>
        <w:t xml:space="preserve">the Herfindahl Index. </w:t>
      </w:r>
      <w:proofErr w:type="spellStart"/>
      <w:r w:rsidRPr="00114022">
        <w:rPr>
          <w:rFonts w:ascii="Times New Roman" w:hAnsi="Times New Roman" w:cs="Times New Roman"/>
        </w:rPr>
        <w:t>Grullon</w:t>
      </w:r>
      <w:proofErr w:type="spellEnd"/>
      <w:r w:rsidRPr="00114022">
        <w:rPr>
          <w:rFonts w:ascii="Times New Roman" w:hAnsi="Times New Roman" w:cs="Times New Roman"/>
        </w:rPr>
        <w:t xml:space="preserve"> et al.</w:t>
      </w:r>
      <w:r w:rsidR="004E0318" w:rsidRPr="00F432AD">
        <w:rPr>
          <w:rStyle w:val="FootnoteReference"/>
          <w:rFonts w:ascii="Times New Roman" w:hAnsi="Times New Roman" w:cs="Times New Roman"/>
          <w:rPrChange w:id="102" w:author="Sima Niondi" w:date="2021-10-11T12:51:00Z">
            <w:rPr>
              <w:rStyle w:val="FootnoteReference"/>
            </w:rPr>
          </w:rPrChange>
        </w:rPr>
        <w:footnoteReference w:id="29"/>
      </w:r>
      <w:r w:rsidRPr="00114022">
        <w:rPr>
          <w:rFonts w:ascii="Times New Roman" w:hAnsi="Times New Roman" w:cs="Times New Roman"/>
        </w:rPr>
        <w:t xml:space="preserve"> find a positive correlation between changes in concentration levels and return</w:t>
      </w:r>
      <w:ins w:id="103" w:author="Sima Niondi" w:date="2021-10-12T15:29:00Z">
        <w:r w:rsidR="00C35DC2">
          <w:rPr>
            <w:rFonts w:ascii="Times New Roman" w:hAnsi="Times New Roman" w:cs="Times New Roman"/>
          </w:rPr>
          <w:t xml:space="preserve"> </w:t>
        </w:r>
      </w:ins>
      <w:del w:id="104" w:author="Sima Niondi" w:date="2021-10-12T15:29:00Z">
        <w:r w:rsidRPr="00114022" w:rsidDel="00C35DC2">
          <w:rPr>
            <w:rFonts w:ascii="Times New Roman" w:hAnsi="Times New Roman" w:cs="Times New Roman"/>
          </w:rPr>
          <w:delText>-</w:delText>
        </w:r>
      </w:del>
      <w:r w:rsidRPr="00114022">
        <w:rPr>
          <w:rFonts w:ascii="Times New Roman" w:hAnsi="Times New Roman" w:cs="Times New Roman"/>
        </w:rPr>
        <w:t>on assets (ROA). When they decompose ROA, they find that the biggest factor behind the higher ROA is higher markup</w:t>
      </w:r>
      <w:r w:rsidR="00112D0B">
        <w:rPr>
          <w:rFonts w:ascii="Times New Roman" w:hAnsi="Times New Roman" w:cs="Times New Roman"/>
        </w:rPr>
        <w:t>s</w:t>
      </w:r>
      <w:r w:rsidRPr="00114022">
        <w:rPr>
          <w:rFonts w:ascii="Times New Roman" w:hAnsi="Times New Roman" w:cs="Times New Roman"/>
        </w:rPr>
        <w:t xml:space="preserve">. </w:t>
      </w:r>
      <w:proofErr w:type="spellStart"/>
      <w:r w:rsidRPr="00114022">
        <w:rPr>
          <w:rFonts w:ascii="Times New Roman" w:hAnsi="Times New Roman" w:cs="Times New Roman"/>
        </w:rPr>
        <w:t>Barkai</w:t>
      </w:r>
      <w:proofErr w:type="spellEnd"/>
      <w:r w:rsidR="006E263C" w:rsidRPr="00F432AD">
        <w:rPr>
          <w:rStyle w:val="FootnoteReference"/>
          <w:rFonts w:ascii="Times New Roman" w:hAnsi="Times New Roman" w:cs="Times New Roman"/>
          <w:rPrChange w:id="105" w:author="Sima Niondi" w:date="2021-10-11T12:51:00Z">
            <w:rPr>
              <w:rStyle w:val="FootnoteReference"/>
            </w:rPr>
          </w:rPrChange>
        </w:rPr>
        <w:footnoteReference w:id="30"/>
      </w:r>
      <w:r w:rsidRPr="00114022">
        <w:rPr>
          <w:rFonts w:ascii="Times New Roman" w:hAnsi="Times New Roman" w:cs="Times New Roman"/>
        </w:rPr>
        <w:t xml:space="preserve"> finds that industries that experience a larger increase in concentration also experience a larger decline in the labor share. Industry-level evidence in the market for beer</w:t>
      </w:r>
      <w:r w:rsidR="006E263C">
        <w:rPr>
          <w:rFonts w:ascii="Times New Roman" w:hAnsi="Times New Roman" w:cs="Times New Roman"/>
        </w:rPr>
        <w:t>,</w:t>
      </w:r>
      <w:r w:rsidR="006E263C" w:rsidRPr="00F432AD">
        <w:rPr>
          <w:rStyle w:val="FootnoteReference"/>
          <w:rFonts w:ascii="Times New Roman" w:hAnsi="Times New Roman" w:cs="Times New Roman"/>
          <w:rPrChange w:id="106" w:author="Sima Niondi" w:date="2021-10-11T12:51:00Z">
            <w:rPr>
              <w:rStyle w:val="FootnoteReference"/>
            </w:rPr>
          </w:rPrChange>
        </w:rPr>
        <w:footnoteReference w:id="31"/>
      </w:r>
      <w:r w:rsidRPr="00114022">
        <w:rPr>
          <w:rFonts w:ascii="Times New Roman" w:hAnsi="Times New Roman" w:cs="Times New Roman"/>
        </w:rPr>
        <w:t xml:space="preserve"> kidney dialysis</w:t>
      </w:r>
      <w:r w:rsidR="006E263C" w:rsidRPr="00F432AD">
        <w:rPr>
          <w:rFonts w:ascii="Times New Roman" w:hAnsi="Times New Roman" w:cs="Times New Roman"/>
        </w:rPr>
        <w:t>,</w:t>
      </w:r>
      <w:r w:rsidR="006E263C" w:rsidRPr="00F432AD">
        <w:rPr>
          <w:rStyle w:val="FootnoteReference"/>
          <w:rFonts w:ascii="Times New Roman" w:hAnsi="Times New Roman" w:cs="Times New Roman"/>
          <w:rPrChange w:id="107" w:author="Sima Niondi" w:date="2021-10-11T12:52:00Z">
            <w:rPr>
              <w:rStyle w:val="FootnoteReference"/>
            </w:rPr>
          </w:rPrChange>
        </w:rPr>
        <w:footnoteReference w:id="32"/>
      </w:r>
      <w:r w:rsidRPr="00F432AD">
        <w:rPr>
          <w:rFonts w:ascii="Times New Roman" w:hAnsi="Times New Roman" w:cs="Times New Roman"/>
        </w:rPr>
        <w:t xml:space="preserve"> and mobile communication services</w:t>
      </w:r>
      <w:r w:rsidR="006E263C" w:rsidRPr="00F432AD">
        <w:rPr>
          <w:rStyle w:val="FootnoteReference"/>
          <w:rFonts w:ascii="Times New Roman" w:hAnsi="Times New Roman" w:cs="Times New Roman"/>
          <w:rPrChange w:id="108" w:author="Sima Niondi" w:date="2021-10-11T12:52:00Z">
            <w:rPr>
              <w:rStyle w:val="FootnoteReference"/>
            </w:rPr>
          </w:rPrChange>
        </w:rPr>
        <w:footnoteReference w:id="33"/>
      </w:r>
      <w:r w:rsidRPr="00F432AD">
        <w:rPr>
          <w:rFonts w:ascii="Times New Roman" w:hAnsi="Times New Roman" w:cs="Times New Roman"/>
        </w:rPr>
        <w:t xml:space="preserve"> support the causal interpretation of this correlation.  </w:t>
      </w:r>
    </w:p>
    <w:p w14:paraId="6A9F6336" w14:textId="048B15E8" w:rsidR="00BA1F47" w:rsidRDefault="002C18B9" w:rsidP="00E2069D">
      <w:pPr>
        <w:spacing w:before="100" w:after="100"/>
        <w:ind w:left="-180" w:right="-180" w:firstLine="900"/>
        <w:jc w:val="both"/>
        <w:rPr>
          <w:rFonts w:ascii="Times New Roman" w:hAnsi="Times New Roman" w:cs="Times New Roman"/>
        </w:rPr>
      </w:pPr>
      <w:r>
        <w:rPr>
          <w:rFonts w:ascii="Times New Roman" w:hAnsi="Times New Roman" w:cs="Times New Roman"/>
        </w:rPr>
        <w:t>As noted earlier</w:t>
      </w:r>
      <w:r w:rsidR="00114022" w:rsidRPr="00114022">
        <w:rPr>
          <w:rFonts w:ascii="Times New Roman" w:hAnsi="Times New Roman" w:cs="Times New Roman"/>
        </w:rPr>
        <w:t xml:space="preserve">, rising concentration and markups </w:t>
      </w:r>
      <w:r w:rsidR="000160AB">
        <w:rPr>
          <w:rFonts w:ascii="Times New Roman" w:hAnsi="Times New Roman" w:cs="Times New Roman"/>
        </w:rPr>
        <w:t>are</w:t>
      </w:r>
      <w:r w:rsidR="000160AB" w:rsidRPr="00114022">
        <w:rPr>
          <w:rFonts w:ascii="Times New Roman" w:hAnsi="Times New Roman" w:cs="Times New Roman"/>
        </w:rPr>
        <w:t xml:space="preserve"> </w:t>
      </w:r>
      <w:r w:rsidR="00114022" w:rsidRPr="00114022">
        <w:rPr>
          <w:rFonts w:ascii="Times New Roman" w:hAnsi="Times New Roman" w:cs="Times New Roman"/>
        </w:rPr>
        <w:t>not necessarily the result of lax antitrust enforcement.</w:t>
      </w:r>
      <w:r w:rsidR="003F2726" w:rsidRPr="00F432AD">
        <w:rPr>
          <w:rStyle w:val="FootnoteReference"/>
          <w:rFonts w:ascii="Times New Roman" w:hAnsi="Times New Roman" w:cs="Times New Roman"/>
          <w:rPrChange w:id="109" w:author="Sima Niondi" w:date="2021-10-11T12:52:00Z">
            <w:rPr>
              <w:rStyle w:val="FootnoteReference"/>
            </w:rPr>
          </w:rPrChange>
        </w:rPr>
        <w:footnoteReference w:id="34"/>
      </w:r>
      <w:r w:rsidR="00114022" w:rsidRPr="00F432AD">
        <w:rPr>
          <w:rFonts w:ascii="Times New Roman" w:hAnsi="Times New Roman" w:cs="Times New Roman"/>
        </w:rPr>
        <w:t xml:space="preserve"> </w:t>
      </w:r>
      <w:r w:rsidR="00346CD8">
        <w:rPr>
          <w:rFonts w:ascii="Times New Roman" w:hAnsi="Times New Roman" w:cs="Times New Roman"/>
        </w:rPr>
        <w:t>As Autor et al. note, “</w:t>
      </w:r>
      <w:r w:rsidR="000A7C65" w:rsidRPr="000A7C65">
        <w:rPr>
          <w:rFonts w:ascii="Times New Roman" w:hAnsi="Times New Roman" w:cs="Times New Roman"/>
        </w:rPr>
        <w:t>If globalization or technological changes push sales toward the most productive firms in each industry, product market concentration will rise as industries be-</w:t>
      </w:r>
      <w:del w:id="110" w:author="Sima Niondi" w:date="2021-10-12T15:30:00Z">
        <w:r w:rsidR="000A7C65" w:rsidRPr="000A7C65" w:rsidDel="00C35DC2">
          <w:rPr>
            <w:rFonts w:ascii="Times New Roman" w:hAnsi="Times New Roman" w:cs="Times New Roman"/>
          </w:rPr>
          <w:delText xml:space="preserve"> </w:delText>
        </w:r>
      </w:del>
      <w:r w:rsidR="000A7C65" w:rsidRPr="000A7C65">
        <w:rPr>
          <w:rFonts w:ascii="Times New Roman" w:hAnsi="Times New Roman" w:cs="Times New Roman"/>
        </w:rPr>
        <w:t>come increasingly dominated by superstar firms, which have high markups and a low labor share of value added</w:t>
      </w:r>
      <w:r w:rsidR="00114022" w:rsidRPr="00114022">
        <w:rPr>
          <w:rFonts w:ascii="Times New Roman" w:hAnsi="Times New Roman" w:cs="Times New Roman"/>
        </w:rPr>
        <w:t>.</w:t>
      </w:r>
      <w:r w:rsidR="00346CD8">
        <w:rPr>
          <w:rFonts w:ascii="Times New Roman" w:hAnsi="Times New Roman" w:cs="Times New Roman"/>
        </w:rPr>
        <w:t>”</w:t>
      </w:r>
      <w:r w:rsidR="00346CD8">
        <w:rPr>
          <w:rStyle w:val="FootnoteReference"/>
          <w:rFonts w:ascii="Times New Roman" w:hAnsi="Times New Roman" w:cs="Times New Roman"/>
        </w:rPr>
        <w:footnoteReference w:id="35"/>
      </w:r>
      <w:r w:rsidR="00114022" w:rsidRPr="00114022">
        <w:rPr>
          <w:rFonts w:ascii="Times New Roman" w:hAnsi="Times New Roman" w:cs="Times New Roman"/>
        </w:rPr>
        <w:t xml:space="preserve"> While the ultimate origin of this increased markup is far from settled, there is increasing evidence that lax antitrust enforcement is at least partially to blame. For example, W</w:t>
      </w:r>
      <w:r w:rsidR="003F2726">
        <w:rPr>
          <w:rFonts w:ascii="Times New Roman" w:hAnsi="Times New Roman" w:cs="Times New Roman"/>
        </w:rPr>
        <w:t>o</w:t>
      </w:r>
      <w:r w:rsidR="00114022" w:rsidRPr="00114022">
        <w:rPr>
          <w:rFonts w:ascii="Times New Roman" w:hAnsi="Times New Roman" w:cs="Times New Roman"/>
        </w:rPr>
        <w:t>llman</w:t>
      </w:r>
      <w:r w:rsidR="003F2726" w:rsidRPr="00F432AD">
        <w:rPr>
          <w:rStyle w:val="FootnoteReference"/>
          <w:rFonts w:ascii="Times New Roman" w:hAnsi="Times New Roman" w:cs="Times New Roman"/>
          <w:rPrChange w:id="111" w:author="Sima Niondi" w:date="2021-10-11T12:53:00Z">
            <w:rPr>
              <w:rStyle w:val="FootnoteReference"/>
            </w:rPr>
          </w:rPrChange>
        </w:rPr>
        <w:footnoteReference w:id="36"/>
      </w:r>
      <w:r w:rsidR="00114022" w:rsidRPr="00114022">
        <w:rPr>
          <w:rFonts w:ascii="Times New Roman" w:hAnsi="Times New Roman" w:cs="Times New Roman"/>
        </w:rPr>
        <w:t xml:space="preserve"> finds that half of all proposed facility acquisitions in the dialysis market were not reported to the antitrust authorities, since they were part of mergers that fell short of the reduced size thresholds set forth in the 2001 Hart-Scott-Rodino Antitrust Improvements (HSR) Act</w:t>
      </w:r>
      <w:r w:rsidR="00112D0B">
        <w:rPr>
          <w:rFonts w:ascii="Times New Roman" w:hAnsi="Times New Roman" w:cs="Times New Roman"/>
        </w:rPr>
        <w:t>. These unchallenged mergers le</w:t>
      </w:r>
      <w:r w:rsidR="00114022" w:rsidRPr="00114022">
        <w:rPr>
          <w:rFonts w:ascii="Times New Roman" w:hAnsi="Times New Roman" w:cs="Times New Roman"/>
        </w:rPr>
        <w:t xml:space="preserve">d to higher prices and reduced availability of dialysis facilities, which caused 3.1 percentage point higher hospitalization rates and 1.6-2.0 percentage point lower survival rates in those markets. </w:t>
      </w:r>
      <w:proofErr w:type="spellStart"/>
      <w:r w:rsidR="00114022" w:rsidRPr="00114022">
        <w:rPr>
          <w:rFonts w:ascii="Times New Roman" w:hAnsi="Times New Roman" w:cs="Times New Roman"/>
        </w:rPr>
        <w:t>Alviarez</w:t>
      </w:r>
      <w:proofErr w:type="spellEnd"/>
      <w:r w:rsidR="00114022" w:rsidRPr="00114022">
        <w:rPr>
          <w:rFonts w:ascii="Times New Roman" w:hAnsi="Times New Roman" w:cs="Times New Roman"/>
        </w:rPr>
        <w:t xml:space="preserve"> et al. show that forcing divestitures in beer markets where antitrust authorities did not intervene would have reduced the beer price index by 14–30%.</w:t>
      </w:r>
      <w:r w:rsidR="005D3C21" w:rsidRPr="004D0642">
        <w:rPr>
          <w:rStyle w:val="FootnoteReference"/>
          <w:rFonts w:ascii="Times New Roman" w:hAnsi="Times New Roman" w:cs="Times New Roman"/>
          <w:rPrChange w:id="112" w:author="Sima Niondi" w:date="2021-10-11T12:55:00Z">
            <w:rPr>
              <w:rStyle w:val="FootnoteReference"/>
            </w:rPr>
          </w:rPrChange>
        </w:rPr>
        <w:footnoteReference w:id="37"/>
      </w:r>
      <w:r w:rsidR="00967853">
        <w:rPr>
          <w:rFonts w:ascii="Times New Roman" w:hAnsi="Times New Roman" w:cs="Times New Roman"/>
        </w:rPr>
        <w:t xml:space="preserve"> Cunningham et al. find in </w:t>
      </w:r>
      <w:r w:rsidR="00967853">
        <w:rPr>
          <w:rFonts w:ascii="Times New Roman" w:hAnsi="Times New Roman" w:cs="Times New Roman"/>
        </w:rPr>
        <w:lastRenderedPageBreak/>
        <w:t>conservative estimates that between 5.3%-7.4% of acquisitions in pharma markets are “killer acquisitions” to prevent future competition, and these disproportionately occur just below merger notification thresholds.</w:t>
      </w:r>
      <w:r w:rsidR="00967853" w:rsidRPr="004D0642">
        <w:rPr>
          <w:rStyle w:val="FootnoteReference"/>
          <w:rFonts w:ascii="Times New Roman" w:hAnsi="Times New Roman" w:cs="Times New Roman"/>
          <w:rPrChange w:id="113" w:author="Sima Niondi" w:date="2021-10-11T12:56:00Z">
            <w:rPr>
              <w:rStyle w:val="FootnoteReference"/>
            </w:rPr>
          </w:rPrChange>
        </w:rPr>
        <w:footnoteReference w:id="38"/>
      </w:r>
      <w:r w:rsidR="00967853">
        <w:rPr>
          <w:rFonts w:ascii="Times New Roman" w:hAnsi="Times New Roman" w:cs="Times New Roman"/>
        </w:rPr>
        <w:t xml:space="preserve"> </w:t>
      </w:r>
      <w:r w:rsidR="00114022" w:rsidRPr="00114022">
        <w:rPr>
          <w:rFonts w:ascii="Times New Roman" w:hAnsi="Times New Roman" w:cs="Times New Roman"/>
        </w:rPr>
        <w:t xml:space="preserve">Finally, </w:t>
      </w:r>
      <w:proofErr w:type="spellStart"/>
      <w:r w:rsidR="00114022" w:rsidRPr="00114022">
        <w:rPr>
          <w:rFonts w:ascii="Times New Roman" w:hAnsi="Times New Roman" w:cs="Times New Roman"/>
        </w:rPr>
        <w:t>Blonigen</w:t>
      </w:r>
      <w:proofErr w:type="spellEnd"/>
      <w:r w:rsidR="00114022" w:rsidRPr="00114022">
        <w:rPr>
          <w:rFonts w:ascii="Times New Roman" w:hAnsi="Times New Roman" w:cs="Times New Roman"/>
        </w:rPr>
        <w:t xml:space="preserve"> and Pierce study the effect of mergers on markups by using plant-level data from the U.S. Census Bureau of Manufacturing over the 1997 to 2007 period. They find that markups increase between 15 percent to over 50 percent in acquired plants relative to non-acquired plants.</w:t>
      </w:r>
      <w:r w:rsidR="005D3C21" w:rsidRPr="004D0642">
        <w:rPr>
          <w:rStyle w:val="FootnoteReference"/>
          <w:rFonts w:ascii="Times New Roman" w:hAnsi="Times New Roman" w:cs="Times New Roman"/>
          <w:rPrChange w:id="114" w:author="Sima Niondi" w:date="2021-10-11T12:56:00Z">
            <w:rPr>
              <w:rStyle w:val="FootnoteReference"/>
            </w:rPr>
          </w:rPrChange>
        </w:rPr>
        <w:footnoteReference w:id="39"/>
      </w:r>
      <w:r w:rsidR="00114022" w:rsidRPr="004D0642">
        <w:rPr>
          <w:rFonts w:ascii="Times New Roman" w:hAnsi="Times New Roman" w:cs="Times New Roman"/>
        </w:rPr>
        <w:t xml:space="preserve"> </w:t>
      </w:r>
      <w:r w:rsidR="00114022" w:rsidRPr="00114022">
        <w:rPr>
          <w:rFonts w:ascii="Times New Roman" w:hAnsi="Times New Roman" w:cs="Times New Roman"/>
        </w:rPr>
        <w:t xml:space="preserve">  </w:t>
      </w:r>
    </w:p>
    <w:p w14:paraId="006A3ED6" w14:textId="60165AE1" w:rsidR="00CB6DDF" w:rsidRDefault="00AA2569" w:rsidP="00260ECA">
      <w:pPr>
        <w:spacing w:before="100" w:after="100"/>
        <w:ind w:left="-180" w:right="-180" w:firstLine="900"/>
        <w:jc w:val="both"/>
        <w:rPr>
          <w:rFonts w:ascii="Times New Roman" w:hAnsi="Times New Roman" w:cs="Times New Roman"/>
        </w:rPr>
      </w:pPr>
      <w:r>
        <w:rPr>
          <w:rFonts w:ascii="Times New Roman" w:hAnsi="Times New Roman" w:cs="Times New Roman"/>
        </w:rPr>
        <w:t>In summary:</w:t>
      </w:r>
      <w:r w:rsidR="002C18B9">
        <w:rPr>
          <w:rFonts w:ascii="Times New Roman" w:hAnsi="Times New Roman" w:cs="Times New Roman"/>
        </w:rPr>
        <w:t xml:space="preserve"> </w:t>
      </w:r>
      <w:r w:rsidR="00477DB2">
        <w:rPr>
          <w:rFonts w:ascii="Times New Roman" w:hAnsi="Times New Roman" w:cs="Times New Roman"/>
        </w:rPr>
        <w:t>US a</w:t>
      </w:r>
      <w:r w:rsidR="002C18B9">
        <w:rPr>
          <w:rFonts w:ascii="Times New Roman" w:hAnsi="Times New Roman" w:cs="Times New Roman"/>
        </w:rPr>
        <w:t>ntitrust enforcement has surely declined</w:t>
      </w:r>
      <w:r w:rsidR="00BB7B40">
        <w:rPr>
          <w:rFonts w:ascii="Times New Roman" w:hAnsi="Times New Roman" w:cs="Times New Roman"/>
        </w:rPr>
        <w:t xml:space="preserve"> over the past decades</w:t>
      </w:r>
      <w:r w:rsidR="002C18B9">
        <w:rPr>
          <w:rFonts w:ascii="Times New Roman" w:hAnsi="Times New Roman" w:cs="Times New Roman"/>
        </w:rPr>
        <w:t xml:space="preserve">, both in absolute terms and relative to the economy. While debate remains over whether the decline has helped or hurt the economy, there is </w:t>
      </w:r>
      <w:ins w:id="115" w:author="Sima Niondi" w:date="2021-10-11T12:58:00Z">
        <w:r w:rsidR="004D0642">
          <w:rPr>
            <w:rFonts w:ascii="Times New Roman" w:hAnsi="Times New Roman" w:cs="Times New Roman"/>
          </w:rPr>
          <w:t xml:space="preserve">a </w:t>
        </w:r>
      </w:ins>
      <w:r w:rsidR="001019F4">
        <w:rPr>
          <w:rFonts w:ascii="Times New Roman" w:hAnsi="Times New Roman" w:cs="Times New Roman"/>
        </w:rPr>
        <w:t>growing consensus that</w:t>
      </w:r>
      <w:r w:rsidR="002C18B9">
        <w:rPr>
          <w:rFonts w:ascii="Times New Roman" w:hAnsi="Times New Roman" w:cs="Times New Roman"/>
        </w:rPr>
        <w:t xml:space="preserve"> </w:t>
      </w:r>
      <w:r w:rsidR="00642029">
        <w:rPr>
          <w:rFonts w:ascii="Times New Roman" w:hAnsi="Times New Roman" w:cs="Times New Roman"/>
        </w:rPr>
        <w:t xml:space="preserve">this transformation had </w:t>
      </w:r>
      <w:r w:rsidR="004577A3">
        <w:rPr>
          <w:rFonts w:ascii="Times New Roman" w:hAnsi="Times New Roman" w:cs="Times New Roman"/>
        </w:rPr>
        <w:t xml:space="preserve">important </w:t>
      </w:r>
      <w:r w:rsidR="00642029">
        <w:rPr>
          <w:rFonts w:ascii="Times New Roman" w:hAnsi="Times New Roman" w:cs="Times New Roman"/>
        </w:rPr>
        <w:t>distributional consequences. Increases in concentration have been associated with increases in profits and stock market value</w:t>
      </w:r>
      <w:r w:rsidR="00642029" w:rsidRPr="004D0642">
        <w:rPr>
          <w:rStyle w:val="FootnoteReference"/>
          <w:rFonts w:ascii="Times New Roman" w:hAnsi="Times New Roman" w:cs="Times New Roman"/>
          <w:rPrChange w:id="116" w:author="Sima Niondi" w:date="2021-10-11T12:57:00Z">
            <w:rPr>
              <w:rStyle w:val="FootnoteReference"/>
            </w:rPr>
          </w:rPrChange>
        </w:rPr>
        <w:footnoteReference w:id="40"/>
      </w:r>
      <w:r w:rsidR="00642029">
        <w:rPr>
          <w:rFonts w:ascii="Times New Roman" w:hAnsi="Times New Roman" w:cs="Times New Roman"/>
        </w:rPr>
        <w:t xml:space="preserve"> and reductions in the labor share.</w:t>
      </w:r>
      <w:r w:rsidR="00642029" w:rsidRPr="004D0642">
        <w:rPr>
          <w:rStyle w:val="FootnoteReference"/>
          <w:rFonts w:ascii="Times New Roman" w:hAnsi="Times New Roman" w:cs="Times New Roman"/>
          <w:rPrChange w:id="117" w:author="Sima Niondi" w:date="2021-10-11T12:57:00Z">
            <w:rPr>
              <w:rStyle w:val="FootnoteReference"/>
            </w:rPr>
          </w:rPrChange>
        </w:rPr>
        <w:footnoteReference w:id="41"/>
      </w:r>
      <w:r w:rsidR="00642029" w:rsidRPr="00114022">
        <w:rPr>
          <w:rFonts w:ascii="Times New Roman" w:hAnsi="Times New Roman" w:cs="Times New Roman"/>
        </w:rPr>
        <w:t xml:space="preserve"> </w:t>
      </w:r>
      <w:r w:rsidR="00260ECA">
        <w:rPr>
          <w:rFonts w:ascii="Times New Roman" w:hAnsi="Times New Roman" w:cs="Times New Roman"/>
        </w:rPr>
        <w:t>These distributional consequences are worrisome</w:t>
      </w:r>
      <w:r w:rsidR="00893BA7">
        <w:rPr>
          <w:rFonts w:ascii="Times New Roman" w:hAnsi="Times New Roman" w:cs="Times New Roman"/>
        </w:rPr>
        <w:t>, as</w:t>
      </w:r>
      <w:r w:rsidR="00260ECA">
        <w:rPr>
          <w:rFonts w:ascii="Times New Roman" w:hAnsi="Times New Roman" w:cs="Times New Roman"/>
        </w:rPr>
        <w:t xml:space="preserve"> most American workers make no more today than they did forty years ago.</w:t>
      </w:r>
      <w:r w:rsidR="00260ECA">
        <w:rPr>
          <w:rStyle w:val="FootnoteReference"/>
          <w:rFonts w:ascii="Times New Roman" w:hAnsi="Times New Roman" w:cs="Times New Roman"/>
        </w:rPr>
        <w:footnoteReference w:id="42"/>
      </w:r>
      <w:r w:rsidR="00260ECA" w:rsidRPr="00260ECA">
        <w:rPr>
          <w:rFonts w:ascii="Times New Roman" w:hAnsi="Times New Roman" w:cs="Times New Roman"/>
        </w:rPr>
        <w:t xml:space="preserve"> </w:t>
      </w:r>
      <w:r w:rsidR="00AD167A">
        <w:rPr>
          <w:rFonts w:ascii="Times New Roman" w:hAnsi="Times New Roman" w:cs="Times New Roman"/>
        </w:rPr>
        <w:t xml:space="preserve">This increasingly solid connection between weaker </w:t>
      </w:r>
      <w:r w:rsidR="00260ECA">
        <w:rPr>
          <w:rFonts w:ascii="Times New Roman" w:hAnsi="Times New Roman" w:cs="Times New Roman"/>
        </w:rPr>
        <w:t>antitrust enforcement</w:t>
      </w:r>
      <w:r w:rsidR="00AD167A">
        <w:rPr>
          <w:rFonts w:ascii="Times New Roman" w:hAnsi="Times New Roman" w:cs="Times New Roman"/>
        </w:rPr>
        <w:t>,</w:t>
      </w:r>
      <w:r w:rsidR="00260ECA">
        <w:rPr>
          <w:rFonts w:ascii="Times New Roman" w:hAnsi="Times New Roman" w:cs="Times New Roman"/>
        </w:rPr>
        <w:t xml:space="preserve"> </w:t>
      </w:r>
      <w:r w:rsidR="00BB70A3">
        <w:rPr>
          <w:rFonts w:ascii="Times New Roman" w:hAnsi="Times New Roman" w:cs="Times New Roman"/>
        </w:rPr>
        <w:t>higher</w:t>
      </w:r>
      <w:r w:rsidR="00657563">
        <w:rPr>
          <w:rFonts w:ascii="Times New Roman" w:hAnsi="Times New Roman" w:cs="Times New Roman"/>
        </w:rPr>
        <w:t xml:space="preserve"> investor</w:t>
      </w:r>
      <w:r w:rsidR="00BB70A3">
        <w:rPr>
          <w:rFonts w:ascii="Times New Roman" w:hAnsi="Times New Roman" w:cs="Times New Roman"/>
        </w:rPr>
        <w:t xml:space="preserve"> profits, </w:t>
      </w:r>
      <w:r w:rsidR="00260ECA">
        <w:rPr>
          <w:rFonts w:ascii="Times New Roman" w:hAnsi="Times New Roman" w:cs="Times New Roman"/>
        </w:rPr>
        <w:t>wage stagnation</w:t>
      </w:r>
      <w:r w:rsidR="00AD167A">
        <w:rPr>
          <w:rFonts w:ascii="Times New Roman" w:hAnsi="Times New Roman" w:cs="Times New Roman"/>
        </w:rPr>
        <w:t xml:space="preserve"> and its negative </w:t>
      </w:r>
      <w:r w:rsidR="00C032E2">
        <w:rPr>
          <w:rFonts w:ascii="Times New Roman" w:hAnsi="Times New Roman" w:cs="Times New Roman"/>
        </w:rPr>
        <w:t>consequences</w:t>
      </w:r>
      <w:r w:rsidR="00AD167A">
        <w:rPr>
          <w:rFonts w:ascii="Times New Roman" w:hAnsi="Times New Roman" w:cs="Times New Roman"/>
        </w:rPr>
        <w:t xml:space="preserve"> for workers and consumers mean</w:t>
      </w:r>
      <w:ins w:id="118" w:author="Sima Niondi" w:date="2021-10-11T12:59:00Z">
        <w:r w:rsidR="004D0642">
          <w:rPr>
            <w:rFonts w:ascii="Times New Roman" w:hAnsi="Times New Roman" w:cs="Times New Roman"/>
          </w:rPr>
          <w:t>s</w:t>
        </w:r>
      </w:ins>
      <w:r w:rsidR="00AD167A">
        <w:rPr>
          <w:rFonts w:ascii="Times New Roman" w:hAnsi="Times New Roman" w:cs="Times New Roman"/>
        </w:rPr>
        <w:t xml:space="preserve"> that this was not a </w:t>
      </w:r>
      <w:r w:rsidR="00C032E2">
        <w:rPr>
          <w:rFonts w:ascii="Times New Roman" w:hAnsi="Times New Roman" w:cs="Times New Roman"/>
        </w:rPr>
        <w:t>welfare-</w:t>
      </w:r>
      <w:r w:rsidR="00AD167A">
        <w:rPr>
          <w:rFonts w:ascii="Times New Roman" w:hAnsi="Times New Roman" w:cs="Times New Roman"/>
        </w:rPr>
        <w:t>neutral,</w:t>
      </w:r>
      <w:r w:rsidR="00260ECA">
        <w:rPr>
          <w:rFonts w:ascii="Times New Roman" w:hAnsi="Times New Roman" w:cs="Times New Roman"/>
        </w:rPr>
        <w:t xml:space="preserve"> Pareto improving </w:t>
      </w:r>
      <w:r w:rsidR="00AD167A">
        <w:rPr>
          <w:rFonts w:ascii="Times New Roman" w:hAnsi="Times New Roman" w:cs="Times New Roman"/>
        </w:rPr>
        <w:t>technical decision</w:t>
      </w:r>
      <w:r w:rsidR="00260ECA">
        <w:rPr>
          <w:rFonts w:ascii="Times New Roman" w:hAnsi="Times New Roman" w:cs="Times New Roman"/>
        </w:rPr>
        <w:t xml:space="preserve">. It </w:t>
      </w:r>
      <w:r w:rsidR="002B2297">
        <w:rPr>
          <w:rFonts w:ascii="Times New Roman" w:hAnsi="Times New Roman" w:cs="Times New Roman"/>
        </w:rPr>
        <w:t>was</w:t>
      </w:r>
      <w:r w:rsidR="00260ECA">
        <w:rPr>
          <w:rFonts w:ascii="Times New Roman" w:hAnsi="Times New Roman" w:cs="Times New Roman"/>
        </w:rPr>
        <w:t xml:space="preserve"> a political decision</w:t>
      </w:r>
      <w:r w:rsidR="00C4407E">
        <w:rPr>
          <w:rFonts w:ascii="Times New Roman" w:hAnsi="Times New Roman" w:cs="Times New Roman"/>
        </w:rPr>
        <w:t xml:space="preserve"> with</w:t>
      </w:r>
      <w:r w:rsidR="00B9290B">
        <w:rPr>
          <w:rFonts w:ascii="Times New Roman" w:hAnsi="Times New Roman" w:cs="Times New Roman"/>
        </w:rPr>
        <w:t xml:space="preserve"> potentially impor</w:t>
      </w:r>
      <w:r w:rsidR="004378A4">
        <w:rPr>
          <w:rFonts w:ascii="Times New Roman" w:hAnsi="Times New Roman" w:cs="Times New Roman"/>
        </w:rPr>
        <w:t>tant</w:t>
      </w:r>
      <w:r w:rsidR="00C4407E">
        <w:rPr>
          <w:rFonts w:ascii="Times New Roman" w:hAnsi="Times New Roman" w:cs="Times New Roman"/>
        </w:rPr>
        <w:t xml:space="preserve"> distributive consequences</w:t>
      </w:r>
      <w:r w:rsidR="00AD167A">
        <w:rPr>
          <w:rFonts w:ascii="Times New Roman" w:hAnsi="Times New Roman" w:cs="Times New Roman"/>
        </w:rPr>
        <w:t>,</w:t>
      </w:r>
      <w:r w:rsidR="00260ECA">
        <w:rPr>
          <w:rFonts w:ascii="Times New Roman" w:hAnsi="Times New Roman" w:cs="Times New Roman"/>
        </w:rPr>
        <w:t xml:space="preserve"> </w:t>
      </w:r>
      <w:r w:rsidR="00A425E9">
        <w:rPr>
          <w:rFonts w:ascii="Times New Roman" w:hAnsi="Times New Roman" w:cs="Times New Roman"/>
        </w:rPr>
        <w:t xml:space="preserve">which </w:t>
      </w:r>
      <w:r w:rsidR="00260ECA">
        <w:rPr>
          <w:rFonts w:ascii="Times New Roman" w:hAnsi="Times New Roman" w:cs="Times New Roman"/>
        </w:rPr>
        <w:t xml:space="preserve">in a democracy </w:t>
      </w:r>
      <w:r w:rsidR="00A425E9">
        <w:rPr>
          <w:rFonts w:ascii="Times New Roman" w:hAnsi="Times New Roman" w:cs="Times New Roman"/>
        </w:rPr>
        <w:t xml:space="preserve">must be </w:t>
      </w:r>
      <w:r w:rsidR="00260ECA">
        <w:rPr>
          <w:rFonts w:ascii="Times New Roman" w:hAnsi="Times New Roman" w:cs="Times New Roman"/>
        </w:rPr>
        <w:t xml:space="preserve">made </w:t>
      </w:r>
      <w:r w:rsidR="00A425E9">
        <w:rPr>
          <w:rFonts w:ascii="Times New Roman" w:hAnsi="Times New Roman" w:cs="Times New Roman"/>
        </w:rPr>
        <w:t xml:space="preserve">under </w:t>
      </w:r>
      <w:r w:rsidR="00F14C54">
        <w:rPr>
          <w:rFonts w:ascii="Times New Roman" w:hAnsi="Times New Roman" w:cs="Times New Roman"/>
        </w:rPr>
        <w:t xml:space="preserve">public scrutiny and in a </w:t>
      </w:r>
      <w:r w:rsidR="00A425E9">
        <w:rPr>
          <w:rFonts w:ascii="Times New Roman" w:hAnsi="Times New Roman" w:cs="Times New Roman"/>
        </w:rPr>
        <w:t>democratic</w:t>
      </w:r>
      <w:r w:rsidR="006474FB">
        <w:rPr>
          <w:rFonts w:ascii="Times New Roman" w:hAnsi="Times New Roman" w:cs="Times New Roman"/>
        </w:rPr>
        <w:t>ally</w:t>
      </w:r>
      <w:r w:rsidR="00A425E9">
        <w:rPr>
          <w:rFonts w:ascii="Times New Roman" w:hAnsi="Times New Roman" w:cs="Times New Roman"/>
        </w:rPr>
        <w:t xml:space="preserve"> accountab</w:t>
      </w:r>
      <w:r w:rsidR="00EB5799">
        <w:rPr>
          <w:rFonts w:ascii="Times New Roman" w:hAnsi="Times New Roman" w:cs="Times New Roman"/>
        </w:rPr>
        <w:t>le</w:t>
      </w:r>
      <w:r w:rsidR="00F14C54">
        <w:rPr>
          <w:rFonts w:ascii="Times New Roman" w:hAnsi="Times New Roman" w:cs="Times New Roman"/>
        </w:rPr>
        <w:t xml:space="preserve"> manner</w:t>
      </w:r>
      <w:r w:rsidR="00260ECA">
        <w:rPr>
          <w:rFonts w:ascii="Times New Roman" w:hAnsi="Times New Roman" w:cs="Times New Roman"/>
        </w:rPr>
        <w:t>.</w:t>
      </w:r>
      <w:r w:rsidR="00CB3501">
        <w:rPr>
          <w:rStyle w:val="FootnoteReference"/>
          <w:rFonts w:ascii="Times New Roman" w:hAnsi="Times New Roman" w:cs="Times New Roman"/>
        </w:rPr>
        <w:footnoteReference w:id="43"/>
      </w:r>
      <w:r w:rsidR="00260ECA">
        <w:rPr>
          <w:rFonts w:ascii="Times New Roman" w:hAnsi="Times New Roman" w:cs="Times New Roman"/>
        </w:rPr>
        <w:t xml:space="preserve"> </w:t>
      </w:r>
    </w:p>
    <w:p w14:paraId="0FB375AC" w14:textId="107166D5" w:rsidR="00C15B28" w:rsidRDefault="00255CDE" w:rsidP="00202AFC">
      <w:pPr>
        <w:pStyle w:val="Heading1"/>
      </w:pPr>
      <w:r>
        <w:t>Part I</w:t>
      </w:r>
      <w:r w:rsidR="00CB6DDF">
        <w:t>I</w:t>
      </w:r>
      <w:r>
        <w:t>. A theory of regulatory change</w:t>
      </w:r>
      <w:r w:rsidR="008558B6">
        <w:t xml:space="preserve">: direct </w:t>
      </w:r>
      <w:r w:rsidR="006A1ADA">
        <w:t xml:space="preserve">capture, </w:t>
      </w:r>
      <w:r w:rsidR="008558B6">
        <w:t xml:space="preserve">epistemological </w:t>
      </w:r>
      <w:r w:rsidR="00C94A8E">
        <w:t>capture,</w:t>
      </w:r>
      <w:r w:rsidR="008558B6">
        <w:t xml:space="preserve"> and the Chomsky Effect</w:t>
      </w:r>
    </w:p>
    <w:p w14:paraId="0A39CF11" w14:textId="02AEFDAA" w:rsidR="00404E25" w:rsidRDefault="007A4195" w:rsidP="00202AFC">
      <w:pPr>
        <w:spacing w:before="100" w:after="100"/>
        <w:ind w:left="-180" w:right="-180" w:firstLine="900"/>
        <w:jc w:val="both"/>
        <w:rPr>
          <w:rFonts w:ascii="Times New Roman" w:hAnsi="Times New Roman" w:cs="Times New Roman"/>
        </w:rPr>
      </w:pPr>
      <w:r>
        <w:rPr>
          <w:rFonts w:ascii="Times New Roman" w:hAnsi="Times New Roman" w:cs="Times New Roman"/>
        </w:rPr>
        <w:t>U</w:t>
      </w:r>
      <w:r w:rsidR="00FF79F3">
        <w:rPr>
          <w:rFonts w:ascii="Times New Roman" w:hAnsi="Times New Roman" w:cs="Times New Roman"/>
        </w:rPr>
        <w:t>nderstanding the political economy of changes in antitrust enforcement</w:t>
      </w:r>
      <w:r>
        <w:rPr>
          <w:rFonts w:ascii="Times New Roman" w:hAnsi="Times New Roman" w:cs="Times New Roman"/>
        </w:rPr>
        <w:t xml:space="preserve"> requires </w:t>
      </w:r>
      <w:r w:rsidR="00596C14">
        <w:rPr>
          <w:rFonts w:ascii="Times New Roman" w:hAnsi="Times New Roman" w:cs="Times New Roman"/>
        </w:rPr>
        <w:t xml:space="preserve">identifying </w:t>
      </w:r>
      <w:r>
        <w:rPr>
          <w:rFonts w:ascii="Times New Roman" w:hAnsi="Times New Roman" w:cs="Times New Roman"/>
        </w:rPr>
        <w:t xml:space="preserve">what </w:t>
      </w:r>
      <w:r w:rsidR="00575729">
        <w:rPr>
          <w:rFonts w:ascii="Times New Roman" w:hAnsi="Times New Roman" w:cs="Times New Roman"/>
        </w:rPr>
        <w:t xml:space="preserve">is </w:t>
      </w:r>
      <w:r w:rsidR="008139E5">
        <w:rPr>
          <w:rFonts w:ascii="Times New Roman" w:hAnsi="Times New Roman" w:cs="Times New Roman"/>
        </w:rPr>
        <w:t>a “political decision made in a democratically accountable manner</w:t>
      </w:r>
      <w:r w:rsidR="00CF2092">
        <w:rPr>
          <w:rFonts w:ascii="Times New Roman" w:hAnsi="Times New Roman" w:cs="Times New Roman"/>
        </w:rPr>
        <w:t>”</w:t>
      </w:r>
      <w:r w:rsidR="008139E5">
        <w:rPr>
          <w:rFonts w:ascii="Times New Roman" w:hAnsi="Times New Roman" w:cs="Times New Roman"/>
        </w:rPr>
        <w:t>. Yet, this is complicated by the fact that f</w:t>
      </w:r>
      <w:r w:rsidR="00C24647" w:rsidRPr="00652DE6">
        <w:rPr>
          <w:rFonts w:ascii="Times New Roman" w:hAnsi="Times New Roman" w:cs="Times New Roman"/>
        </w:rPr>
        <w:t xml:space="preserve">ifty years after </w:t>
      </w:r>
      <w:r w:rsidR="00202AFC" w:rsidRPr="00652DE6">
        <w:rPr>
          <w:rFonts w:ascii="Times New Roman" w:hAnsi="Times New Roman" w:cs="Times New Roman"/>
        </w:rPr>
        <w:t xml:space="preserve">George </w:t>
      </w:r>
      <w:r w:rsidR="00C24647" w:rsidRPr="00652DE6">
        <w:rPr>
          <w:rFonts w:ascii="Times New Roman" w:hAnsi="Times New Roman" w:cs="Times New Roman"/>
        </w:rPr>
        <w:t>Stigler’s article on the theory of economic regulation,</w:t>
      </w:r>
      <w:r w:rsidR="00C71561" w:rsidRPr="004D0642">
        <w:rPr>
          <w:rStyle w:val="FootnoteReference"/>
          <w:rFonts w:ascii="Times New Roman" w:hAnsi="Times New Roman" w:cs="Times New Roman"/>
          <w:rPrChange w:id="119" w:author="Sima Niondi" w:date="2021-10-11T13:01:00Z">
            <w:rPr>
              <w:rStyle w:val="FootnoteReference"/>
            </w:rPr>
          </w:rPrChange>
        </w:rPr>
        <w:footnoteReference w:id="44"/>
      </w:r>
      <w:r w:rsidR="00C24647" w:rsidRPr="004D0642">
        <w:rPr>
          <w:rFonts w:ascii="Times New Roman" w:hAnsi="Times New Roman" w:cs="Times New Roman"/>
        </w:rPr>
        <w:t xml:space="preserve"> </w:t>
      </w:r>
      <w:r w:rsidR="00C24647" w:rsidRPr="00652DE6">
        <w:rPr>
          <w:rFonts w:ascii="Times New Roman" w:hAnsi="Times New Roman" w:cs="Times New Roman"/>
        </w:rPr>
        <w:t xml:space="preserve">we still lack a comprehensive </w:t>
      </w:r>
      <w:r w:rsidR="006E63CE" w:rsidRPr="00652DE6">
        <w:rPr>
          <w:rFonts w:ascii="Times New Roman" w:hAnsi="Times New Roman" w:cs="Times New Roman"/>
        </w:rPr>
        <w:t xml:space="preserve">political economy theory of </w:t>
      </w:r>
      <w:r w:rsidR="00C24647" w:rsidRPr="00652DE6">
        <w:rPr>
          <w:rFonts w:ascii="Times New Roman" w:hAnsi="Times New Roman" w:cs="Times New Roman"/>
        </w:rPr>
        <w:t>regulation</w:t>
      </w:r>
      <w:r w:rsidR="002925CA">
        <w:rPr>
          <w:rFonts w:ascii="Times New Roman" w:hAnsi="Times New Roman" w:cs="Times New Roman"/>
        </w:rPr>
        <w:t>.</w:t>
      </w:r>
      <w:r w:rsidR="00663A6D">
        <w:rPr>
          <w:rStyle w:val="FootnoteReference"/>
          <w:rFonts w:ascii="Times New Roman" w:hAnsi="Times New Roman" w:cs="Times New Roman"/>
        </w:rPr>
        <w:footnoteReference w:id="45"/>
      </w:r>
      <w:r w:rsidR="00CF2092">
        <w:rPr>
          <w:rFonts w:ascii="Times New Roman" w:hAnsi="Times New Roman" w:cs="Times New Roman"/>
        </w:rPr>
        <w:t xml:space="preserve"> </w:t>
      </w:r>
      <w:r w:rsidR="009D1DA6">
        <w:rPr>
          <w:rFonts w:ascii="Times New Roman" w:hAnsi="Times New Roman" w:cs="Times New Roman"/>
        </w:rPr>
        <w:t>T</w:t>
      </w:r>
      <w:r w:rsidR="00CF2092">
        <w:rPr>
          <w:rFonts w:ascii="Times New Roman" w:hAnsi="Times New Roman" w:cs="Times New Roman"/>
        </w:rPr>
        <w:t xml:space="preserve">his </w:t>
      </w:r>
      <w:r w:rsidR="009D1DA6">
        <w:rPr>
          <w:rFonts w:ascii="Times New Roman" w:hAnsi="Times New Roman" w:cs="Times New Roman"/>
        </w:rPr>
        <w:t>P</w:t>
      </w:r>
      <w:r w:rsidR="002925CA">
        <w:rPr>
          <w:rFonts w:ascii="Times New Roman" w:hAnsi="Times New Roman" w:cs="Times New Roman"/>
        </w:rPr>
        <w:t>art</w:t>
      </w:r>
      <w:r w:rsidR="00CF2092">
        <w:rPr>
          <w:rFonts w:ascii="Times New Roman" w:hAnsi="Times New Roman" w:cs="Times New Roman"/>
        </w:rPr>
        <w:t xml:space="preserve"> </w:t>
      </w:r>
      <w:r w:rsidR="004F44C1">
        <w:rPr>
          <w:rFonts w:ascii="Times New Roman" w:hAnsi="Times New Roman" w:cs="Times New Roman"/>
        </w:rPr>
        <w:t xml:space="preserve">develops </w:t>
      </w:r>
      <w:r w:rsidR="00853BE1">
        <w:rPr>
          <w:rFonts w:ascii="Times New Roman" w:hAnsi="Times New Roman" w:cs="Times New Roman"/>
        </w:rPr>
        <w:t xml:space="preserve">a </w:t>
      </w:r>
      <w:r w:rsidR="00657671">
        <w:rPr>
          <w:rFonts w:ascii="Times New Roman" w:hAnsi="Times New Roman" w:cs="Times New Roman"/>
        </w:rPr>
        <w:t>simple</w:t>
      </w:r>
      <w:r w:rsidR="00C46EFE">
        <w:rPr>
          <w:rFonts w:ascii="Times New Roman" w:hAnsi="Times New Roman" w:cs="Times New Roman"/>
        </w:rPr>
        <w:t xml:space="preserve"> but</w:t>
      </w:r>
      <w:r w:rsidR="00657671">
        <w:rPr>
          <w:rFonts w:ascii="Times New Roman" w:hAnsi="Times New Roman" w:cs="Times New Roman"/>
        </w:rPr>
        <w:t xml:space="preserve"> </w:t>
      </w:r>
      <w:r w:rsidR="00883E68">
        <w:rPr>
          <w:rFonts w:ascii="Times New Roman" w:hAnsi="Times New Roman" w:cs="Times New Roman"/>
        </w:rPr>
        <w:t xml:space="preserve">holistic </w:t>
      </w:r>
      <w:r w:rsidR="009D1DA6">
        <w:rPr>
          <w:rFonts w:ascii="Times New Roman" w:hAnsi="Times New Roman" w:cs="Times New Roman"/>
        </w:rPr>
        <w:t>conceptual framework t</w:t>
      </w:r>
      <w:r w:rsidR="00260D62">
        <w:rPr>
          <w:rFonts w:ascii="Times New Roman" w:hAnsi="Times New Roman" w:cs="Times New Roman"/>
        </w:rPr>
        <w:t>hat can help us</w:t>
      </w:r>
      <w:r w:rsidR="009D1DA6">
        <w:rPr>
          <w:rFonts w:ascii="Times New Roman" w:hAnsi="Times New Roman" w:cs="Times New Roman"/>
        </w:rPr>
        <w:t xml:space="preserve"> analyze the available evidence</w:t>
      </w:r>
      <w:r w:rsidR="002925CA">
        <w:rPr>
          <w:rFonts w:ascii="Times New Roman" w:hAnsi="Times New Roman" w:cs="Times New Roman"/>
        </w:rPr>
        <w:t>.</w:t>
      </w:r>
    </w:p>
    <w:p w14:paraId="4D9E79C7" w14:textId="6F192BCE" w:rsidR="00E26FCC" w:rsidRDefault="006E63CE" w:rsidP="00202AFC">
      <w:pPr>
        <w:spacing w:before="100" w:after="100"/>
        <w:ind w:left="-180" w:right="-180" w:firstLine="900"/>
        <w:jc w:val="both"/>
        <w:rPr>
          <w:rFonts w:ascii="Times New Roman" w:hAnsi="Times New Roman" w:cs="Times New Roman"/>
        </w:rPr>
      </w:pPr>
      <w:r w:rsidRPr="00652DE6">
        <w:rPr>
          <w:rFonts w:ascii="Times New Roman" w:hAnsi="Times New Roman" w:cs="Times New Roman"/>
        </w:rPr>
        <w:t>Our starting point is the</w:t>
      </w:r>
      <w:r w:rsidR="00392E8E" w:rsidRPr="00652DE6">
        <w:rPr>
          <w:rFonts w:ascii="Times New Roman" w:hAnsi="Times New Roman" w:cs="Times New Roman"/>
        </w:rPr>
        <w:t xml:space="preserve"> pressure group theory developed by </w:t>
      </w:r>
      <w:proofErr w:type="spellStart"/>
      <w:r w:rsidR="00392E8E" w:rsidRPr="00652DE6">
        <w:rPr>
          <w:rFonts w:ascii="Times New Roman" w:hAnsi="Times New Roman" w:cs="Times New Roman"/>
        </w:rPr>
        <w:t>Peltzman</w:t>
      </w:r>
      <w:proofErr w:type="spellEnd"/>
      <w:r w:rsidR="00C71561" w:rsidRPr="004D0642">
        <w:rPr>
          <w:rStyle w:val="FootnoteReference"/>
          <w:rFonts w:ascii="Times New Roman" w:hAnsi="Times New Roman" w:cs="Times New Roman"/>
          <w:rPrChange w:id="120" w:author="Sima Niondi" w:date="2021-10-11T13:02:00Z">
            <w:rPr>
              <w:rStyle w:val="FootnoteReference"/>
            </w:rPr>
          </w:rPrChange>
        </w:rPr>
        <w:footnoteReference w:id="46"/>
      </w:r>
      <w:r w:rsidR="00392E8E" w:rsidRPr="00652DE6">
        <w:rPr>
          <w:rFonts w:ascii="Times New Roman" w:hAnsi="Times New Roman" w:cs="Times New Roman"/>
        </w:rPr>
        <w:t xml:space="preserve"> and </w:t>
      </w:r>
      <w:r w:rsidR="00392E8E" w:rsidRPr="004D0642">
        <w:rPr>
          <w:rFonts w:ascii="Times New Roman" w:hAnsi="Times New Roman" w:cs="Times New Roman"/>
        </w:rPr>
        <w:t>Becker</w:t>
      </w:r>
      <w:r w:rsidR="00FF2A89" w:rsidRPr="004D0642">
        <w:rPr>
          <w:rFonts w:ascii="Times New Roman" w:hAnsi="Times New Roman" w:cs="Times New Roman"/>
        </w:rPr>
        <w:t>.</w:t>
      </w:r>
      <w:r w:rsidR="00C71561" w:rsidRPr="004D0642">
        <w:rPr>
          <w:rStyle w:val="FootnoteReference"/>
          <w:rFonts w:ascii="Times New Roman" w:hAnsi="Times New Roman" w:cs="Times New Roman"/>
          <w:rPrChange w:id="121" w:author="Sima Niondi" w:date="2021-10-11T13:02:00Z">
            <w:rPr>
              <w:rStyle w:val="FootnoteReference"/>
            </w:rPr>
          </w:rPrChange>
        </w:rPr>
        <w:footnoteReference w:id="47"/>
      </w:r>
      <w:r w:rsidR="00392E8E" w:rsidRPr="00652DE6">
        <w:rPr>
          <w:rFonts w:ascii="Times New Roman" w:hAnsi="Times New Roman" w:cs="Times New Roman"/>
        </w:rPr>
        <w:t xml:space="preserve"> </w:t>
      </w:r>
      <w:proofErr w:type="spellStart"/>
      <w:r w:rsidR="00641C2B">
        <w:rPr>
          <w:rFonts w:ascii="Times New Roman" w:hAnsi="Times New Roman" w:cs="Times New Roman"/>
        </w:rPr>
        <w:t>Peltzman</w:t>
      </w:r>
      <w:proofErr w:type="spellEnd"/>
      <w:r w:rsidR="00641C2B">
        <w:rPr>
          <w:rFonts w:ascii="Times New Roman" w:hAnsi="Times New Roman" w:cs="Times New Roman"/>
        </w:rPr>
        <w:t xml:space="preserve"> argued</w:t>
      </w:r>
      <w:r w:rsidR="00392E8E" w:rsidRPr="00652DE6">
        <w:rPr>
          <w:rFonts w:ascii="Times New Roman" w:hAnsi="Times New Roman" w:cs="Times New Roman"/>
        </w:rPr>
        <w:t xml:space="preserve"> that politicians and public officials</w:t>
      </w:r>
      <w:del w:id="122" w:author="Sima Niondi" w:date="2021-10-11T13:02:00Z">
        <w:r w:rsidR="00392E8E" w:rsidRPr="00652DE6" w:rsidDel="004D0642">
          <w:rPr>
            <w:rFonts w:ascii="Times New Roman" w:hAnsi="Times New Roman" w:cs="Times New Roman"/>
          </w:rPr>
          <w:delText xml:space="preserve"> in general</w:delText>
        </w:r>
      </w:del>
      <w:r w:rsidR="00392E8E" w:rsidRPr="00652DE6">
        <w:rPr>
          <w:rFonts w:ascii="Times New Roman" w:hAnsi="Times New Roman" w:cs="Times New Roman"/>
        </w:rPr>
        <w:t xml:space="preserve"> trade</w:t>
      </w:r>
      <w:ins w:id="123" w:author="Sima Niondi" w:date="2021-10-12T15:32:00Z">
        <w:r w:rsidR="00C35DC2">
          <w:rPr>
            <w:rFonts w:ascii="Times New Roman" w:hAnsi="Times New Roman" w:cs="Times New Roman"/>
          </w:rPr>
          <w:t>-</w:t>
        </w:r>
      </w:ins>
      <w:del w:id="124" w:author="Sima Niondi" w:date="2021-10-12T15:32:00Z">
        <w:r w:rsidR="00392E8E" w:rsidRPr="00652DE6" w:rsidDel="00C35DC2">
          <w:rPr>
            <w:rFonts w:ascii="Times New Roman" w:hAnsi="Times New Roman" w:cs="Times New Roman"/>
          </w:rPr>
          <w:delText xml:space="preserve"> </w:delText>
        </w:r>
      </w:del>
      <w:r w:rsidR="00392E8E" w:rsidRPr="00652DE6">
        <w:rPr>
          <w:rFonts w:ascii="Times New Roman" w:hAnsi="Times New Roman" w:cs="Times New Roman"/>
        </w:rPr>
        <w:t>off efficiency considerations and distributional ones</w:t>
      </w:r>
      <w:r w:rsidR="00641C2B">
        <w:rPr>
          <w:rFonts w:ascii="Times New Roman" w:hAnsi="Times New Roman" w:cs="Times New Roman"/>
        </w:rPr>
        <w:t xml:space="preserve"> when they make policy</w:t>
      </w:r>
      <w:r w:rsidR="00392E8E" w:rsidRPr="00652DE6">
        <w:rPr>
          <w:rFonts w:ascii="Times New Roman" w:hAnsi="Times New Roman" w:cs="Times New Roman"/>
        </w:rPr>
        <w:t>. This tradeoff is greatly affected by the initial conditions. Reducing competition in a perfectly competitive market leads to first-order profit gains and second</w:t>
      </w:r>
      <w:ins w:id="125" w:author="Sima Niondi" w:date="2021-10-12T15:32:00Z">
        <w:r w:rsidR="00C35DC2">
          <w:rPr>
            <w:rFonts w:ascii="Times New Roman" w:hAnsi="Times New Roman" w:cs="Times New Roman"/>
          </w:rPr>
          <w:t>-</w:t>
        </w:r>
      </w:ins>
      <w:del w:id="126" w:author="Sima Niondi" w:date="2021-10-12T15:32:00Z">
        <w:r w:rsidR="00392E8E" w:rsidRPr="00652DE6" w:rsidDel="00C35DC2">
          <w:rPr>
            <w:rFonts w:ascii="Times New Roman" w:hAnsi="Times New Roman" w:cs="Times New Roman"/>
          </w:rPr>
          <w:lastRenderedPageBreak/>
          <w:delText xml:space="preserve"> </w:delText>
        </w:r>
      </w:del>
      <w:r w:rsidR="00392E8E" w:rsidRPr="00652DE6">
        <w:rPr>
          <w:rFonts w:ascii="Times New Roman" w:hAnsi="Times New Roman" w:cs="Times New Roman"/>
        </w:rPr>
        <w:t xml:space="preserve">order consumer-surplus losses. By contrast, increasing competition in a monopolistic situation delivers first-order consumer surplus gains and second-order profit losses. </w:t>
      </w:r>
      <w:r w:rsidR="0062787F" w:rsidRPr="00652DE6">
        <w:rPr>
          <w:rFonts w:ascii="Times New Roman" w:hAnsi="Times New Roman" w:cs="Times New Roman"/>
        </w:rPr>
        <w:t>Unlike Becker</w:t>
      </w:r>
      <w:r w:rsidR="00BC5044" w:rsidRPr="00652DE6">
        <w:rPr>
          <w:rFonts w:ascii="Times New Roman" w:hAnsi="Times New Roman" w:cs="Times New Roman"/>
        </w:rPr>
        <w:t xml:space="preserve">, however, we do </w:t>
      </w:r>
      <w:r w:rsidRPr="00652DE6">
        <w:rPr>
          <w:rFonts w:ascii="Times New Roman" w:hAnsi="Times New Roman" w:cs="Times New Roman"/>
        </w:rPr>
        <w:t xml:space="preserve">not </w:t>
      </w:r>
      <w:r w:rsidR="00BC5044" w:rsidRPr="00652DE6">
        <w:rPr>
          <w:rFonts w:ascii="Times New Roman" w:hAnsi="Times New Roman" w:cs="Times New Roman"/>
        </w:rPr>
        <w:t xml:space="preserve">think that </w:t>
      </w:r>
      <w:r w:rsidR="0062787F" w:rsidRPr="00652DE6">
        <w:rPr>
          <w:rFonts w:ascii="Times New Roman" w:hAnsi="Times New Roman" w:cs="Times New Roman"/>
        </w:rPr>
        <w:t xml:space="preserve">competition among pressure groups </w:t>
      </w:r>
      <w:r w:rsidR="004600D6">
        <w:rPr>
          <w:rFonts w:ascii="Times New Roman" w:hAnsi="Times New Roman" w:cs="Times New Roman"/>
        </w:rPr>
        <w:t>leads to efficient outcomes</w:t>
      </w:r>
      <w:r w:rsidR="00BC5044">
        <w:rPr>
          <w:rFonts w:ascii="Times New Roman" w:hAnsi="Times New Roman" w:cs="Times New Roman"/>
        </w:rPr>
        <w:t xml:space="preserve">. </w:t>
      </w:r>
      <w:r w:rsidR="004A0C7C">
        <w:rPr>
          <w:rFonts w:ascii="Times New Roman" w:hAnsi="Times New Roman" w:cs="Times New Roman"/>
        </w:rPr>
        <w:t xml:space="preserve">In fact, the interest of the </w:t>
      </w:r>
      <w:r w:rsidR="00BC5044">
        <w:rPr>
          <w:rFonts w:ascii="Times New Roman" w:hAnsi="Times New Roman" w:cs="Times New Roman"/>
        </w:rPr>
        <w:t>public</w:t>
      </w:r>
      <w:r w:rsidR="004A0C7C">
        <w:rPr>
          <w:rFonts w:ascii="Times New Roman" w:hAnsi="Times New Roman" w:cs="Times New Roman"/>
        </w:rPr>
        <w:t xml:space="preserve"> </w:t>
      </w:r>
      <w:r w:rsidR="004600D6">
        <w:rPr>
          <w:rFonts w:ascii="Times New Roman" w:hAnsi="Times New Roman" w:cs="Times New Roman"/>
        </w:rPr>
        <w:t>is</w:t>
      </w:r>
      <w:r w:rsidR="004A0C7C">
        <w:rPr>
          <w:rFonts w:ascii="Times New Roman" w:hAnsi="Times New Roman" w:cs="Times New Roman"/>
        </w:rPr>
        <w:t xml:space="preserve"> not adequately </w:t>
      </w:r>
      <w:r w:rsidR="006B2FB8">
        <w:rPr>
          <w:rFonts w:ascii="Times New Roman" w:hAnsi="Times New Roman" w:cs="Times New Roman"/>
        </w:rPr>
        <w:t>represented</w:t>
      </w:r>
      <w:r w:rsidR="00C71561">
        <w:rPr>
          <w:rFonts w:ascii="Times New Roman" w:hAnsi="Times New Roman" w:cs="Times New Roman"/>
        </w:rPr>
        <w:t>.</w:t>
      </w:r>
      <w:r w:rsidR="00C71561" w:rsidRPr="004D0642">
        <w:rPr>
          <w:rStyle w:val="FootnoteReference"/>
          <w:rFonts w:ascii="Times New Roman" w:hAnsi="Times New Roman" w:cs="Times New Roman"/>
          <w:rPrChange w:id="127" w:author="Sima Niondi" w:date="2021-10-11T13:04:00Z">
            <w:rPr>
              <w:rStyle w:val="FootnoteReference"/>
            </w:rPr>
          </w:rPrChange>
        </w:rPr>
        <w:footnoteReference w:id="48"/>
      </w:r>
      <w:r w:rsidR="006B2FB8">
        <w:rPr>
          <w:rFonts w:ascii="Times New Roman" w:hAnsi="Times New Roman" w:cs="Times New Roman"/>
        </w:rPr>
        <w:t xml:space="preserve"> </w:t>
      </w:r>
      <w:r w:rsidR="004600D6">
        <w:rPr>
          <w:rFonts w:ascii="Times New Roman" w:hAnsi="Times New Roman" w:cs="Times New Roman"/>
        </w:rPr>
        <w:t>This does not mean that the public interest is always ignored</w:t>
      </w:r>
      <w:r w:rsidR="006B2FB8">
        <w:rPr>
          <w:rFonts w:ascii="Times New Roman" w:hAnsi="Times New Roman" w:cs="Times New Roman"/>
        </w:rPr>
        <w:t>. While business has always been powerful in the United States, the enforcement of antitrust law has waxed and waned at various times,</w:t>
      </w:r>
      <w:r w:rsidR="00202AFC">
        <w:rPr>
          <w:rFonts w:ascii="Times New Roman" w:hAnsi="Times New Roman" w:cs="Times New Roman"/>
        </w:rPr>
        <w:t xml:space="preserve"> likely</w:t>
      </w:r>
      <w:r w:rsidR="006B2FB8">
        <w:rPr>
          <w:rFonts w:ascii="Times New Roman" w:hAnsi="Times New Roman" w:cs="Times New Roman"/>
        </w:rPr>
        <w:t xml:space="preserve"> as a result of the changing strength of the countervailing pressure groups and of the cohesion and strength of the business coalition as well. Some businesses (especially small or new entrants) tend to see antitrust enforcement as a net positive</w:t>
      </w:r>
      <w:r w:rsidR="00EF6D54">
        <w:rPr>
          <w:rFonts w:ascii="Times New Roman" w:hAnsi="Times New Roman" w:cs="Times New Roman"/>
        </w:rPr>
        <w:t>, while</w:t>
      </w:r>
      <w:r w:rsidR="006B2FB8">
        <w:rPr>
          <w:rFonts w:ascii="Times New Roman" w:hAnsi="Times New Roman" w:cs="Times New Roman"/>
        </w:rPr>
        <w:t xml:space="preserve"> large businesses </w:t>
      </w:r>
      <w:r w:rsidR="00EF6D54">
        <w:rPr>
          <w:rFonts w:ascii="Times New Roman" w:hAnsi="Times New Roman" w:cs="Times New Roman"/>
        </w:rPr>
        <w:t xml:space="preserve">generally </w:t>
      </w:r>
      <w:r w:rsidR="006B2FB8">
        <w:rPr>
          <w:rFonts w:ascii="Times New Roman" w:hAnsi="Times New Roman" w:cs="Times New Roman"/>
        </w:rPr>
        <w:t xml:space="preserve">oppose it because </w:t>
      </w:r>
      <w:r w:rsidR="00EF6D54">
        <w:rPr>
          <w:rFonts w:ascii="Times New Roman" w:hAnsi="Times New Roman" w:cs="Times New Roman"/>
        </w:rPr>
        <w:t xml:space="preserve">it </w:t>
      </w:r>
      <w:r w:rsidR="00B820EE">
        <w:rPr>
          <w:rFonts w:ascii="Times New Roman" w:hAnsi="Times New Roman" w:cs="Times New Roman"/>
        </w:rPr>
        <w:t xml:space="preserve">may </w:t>
      </w:r>
      <w:r w:rsidR="00EF6D54">
        <w:rPr>
          <w:rFonts w:ascii="Times New Roman" w:hAnsi="Times New Roman" w:cs="Times New Roman"/>
        </w:rPr>
        <w:t xml:space="preserve">represent </w:t>
      </w:r>
      <w:r w:rsidR="00B820EE">
        <w:rPr>
          <w:rFonts w:ascii="Times New Roman" w:hAnsi="Times New Roman" w:cs="Times New Roman"/>
        </w:rPr>
        <w:t xml:space="preserve">an </w:t>
      </w:r>
      <w:r w:rsidR="006B2FB8">
        <w:rPr>
          <w:rFonts w:ascii="Times New Roman" w:hAnsi="Times New Roman" w:cs="Times New Roman"/>
        </w:rPr>
        <w:t>impediment to their own growth</w:t>
      </w:r>
      <w:r w:rsidR="00EF6D54">
        <w:rPr>
          <w:rFonts w:ascii="Times New Roman" w:hAnsi="Times New Roman" w:cs="Times New Roman"/>
        </w:rPr>
        <w:t xml:space="preserve"> (at the very minimum)</w:t>
      </w:r>
      <w:r w:rsidR="006B2FB8">
        <w:rPr>
          <w:rFonts w:ascii="Times New Roman" w:hAnsi="Times New Roman" w:cs="Times New Roman"/>
        </w:rPr>
        <w:t xml:space="preserve">. </w:t>
      </w:r>
      <w:r w:rsidR="008753DE">
        <w:rPr>
          <w:rFonts w:ascii="Times New Roman" w:hAnsi="Times New Roman" w:cs="Times New Roman"/>
        </w:rPr>
        <w:t xml:space="preserve">Many market characteristics impact these dynamics, such as how concentrated the </w:t>
      </w:r>
      <w:r w:rsidR="00B842C2">
        <w:rPr>
          <w:rFonts w:ascii="Times New Roman" w:hAnsi="Times New Roman" w:cs="Times New Roman"/>
        </w:rPr>
        <w:t xml:space="preserve">industry </w:t>
      </w:r>
      <w:r w:rsidR="008753DE">
        <w:rPr>
          <w:rFonts w:ascii="Times New Roman" w:hAnsi="Times New Roman" w:cs="Times New Roman"/>
        </w:rPr>
        <w:t>is,</w:t>
      </w:r>
      <w:r w:rsidR="00C71561">
        <w:rPr>
          <w:rFonts w:ascii="Times New Roman" w:hAnsi="Times New Roman" w:cs="Times New Roman"/>
        </w:rPr>
        <w:t xml:space="preserve"> how aligned are the political interests</w:t>
      </w:r>
      <w:r w:rsidR="00600353">
        <w:rPr>
          <w:rFonts w:ascii="Times New Roman" w:hAnsi="Times New Roman" w:cs="Times New Roman"/>
        </w:rPr>
        <w:t xml:space="preserve"> of industry players</w:t>
      </w:r>
      <w:r w:rsidR="00C71561">
        <w:rPr>
          <w:rFonts w:ascii="Times New Roman" w:hAnsi="Times New Roman" w:cs="Times New Roman"/>
        </w:rPr>
        <w:t>,</w:t>
      </w:r>
      <w:r w:rsidR="008753DE">
        <w:rPr>
          <w:rFonts w:ascii="Times New Roman" w:hAnsi="Times New Roman" w:cs="Times New Roman"/>
        </w:rPr>
        <w:t xml:space="preserve"> how disperse the group paying the rent is</w:t>
      </w:r>
      <w:r w:rsidR="004600D6">
        <w:rPr>
          <w:rFonts w:ascii="Times New Roman" w:hAnsi="Times New Roman" w:cs="Times New Roman"/>
        </w:rPr>
        <w:t>,</w:t>
      </w:r>
      <w:r w:rsidR="008753DE">
        <w:rPr>
          <w:rFonts w:ascii="Times New Roman" w:hAnsi="Times New Roman" w:cs="Times New Roman"/>
        </w:rPr>
        <w:t xml:space="preserve"> how opaque is the </w:t>
      </w:r>
      <w:r w:rsidR="00B842C2">
        <w:rPr>
          <w:rFonts w:ascii="Times New Roman" w:hAnsi="Times New Roman" w:cs="Times New Roman"/>
        </w:rPr>
        <w:t xml:space="preserve">rent </w:t>
      </w:r>
      <w:r w:rsidR="008753DE">
        <w:rPr>
          <w:rFonts w:ascii="Times New Roman" w:hAnsi="Times New Roman" w:cs="Times New Roman"/>
        </w:rPr>
        <w:t>payment itself,</w:t>
      </w:r>
      <w:r w:rsidR="008568EF">
        <w:rPr>
          <w:rFonts w:ascii="Times New Roman" w:hAnsi="Times New Roman" w:cs="Times New Roman"/>
        </w:rPr>
        <w:t xml:space="preserve"> transaction costs in </w:t>
      </w:r>
      <w:r w:rsidR="00D77232">
        <w:rPr>
          <w:rFonts w:ascii="Times New Roman" w:hAnsi="Times New Roman" w:cs="Times New Roman"/>
        </w:rPr>
        <w:t xml:space="preserve">the </w:t>
      </w:r>
      <w:r w:rsidR="008568EF">
        <w:rPr>
          <w:rFonts w:ascii="Times New Roman" w:hAnsi="Times New Roman" w:cs="Times New Roman"/>
        </w:rPr>
        <w:t xml:space="preserve">political organization </w:t>
      </w:r>
      <w:r w:rsidR="00D77232">
        <w:rPr>
          <w:rFonts w:ascii="Times New Roman" w:hAnsi="Times New Roman" w:cs="Times New Roman"/>
        </w:rPr>
        <w:t xml:space="preserve">of </w:t>
      </w:r>
      <w:r w:rsidR="008568EF">
        <w:rPr>
          <w:rFonts w:ascii="Times New Roman" w:hAnsi="Times New Roman" w:cs="Times New Roman"/>
        </w:rPr>
        <w:t>dispersed agents,</w:t>
      </w:r>
      <w:r w:rsidR="008753DE">
        <w:rPr>
          <w:rFonts w:ascii="Times New Roman" w:hAnsi="Times New Roman" w:cs="Times New Roman"/>
        </w:rPr>
        <w:t xml:space="preserve"> among others</w:t>
      </w:r>
      <w:r w:rsidR="008753DE" w:rsidRPr="00B836EE">
        <w:rPr>
          <w:rFonts w:ascii="Times New Roman" w:hAnsi="Times New Roman" w:cs="Times New Roman"/>
        </w:rPr>
        <w:t>.</w:t>
      </w:r>
      <w:r w:rsidR="008753DE" w:rsidRPr="00B836EE">
        <w:rPr>
          <w:rStyle w:val="FootnoteReference"/>
          <w:rFonts w:ascii="Times New Roman" w:hAnsi="Times New Roman" w:cs="Times New Roman"/>
          <w:rPrChange w:id="128" w:author="Sima Niondi" w:date="2021-10-11T13:05:00Z">
            <w:rPr>
              <w:rStyle w:val="FootnoteReference"/>
            </w:rPr>
          </w:rPrChange>
        </w:rPr>
        <w:footnoteReference w:id="49"/>
      </w:r>
    </w:p>
    <w:p w14:paraId="142A174B" w14:textId="3850C080" w:rsidR="006B2FB8" w:rsidRDefault="00E26FCC" w:rsidP="001A6C94">
      <w:pPr>
        <w:spacing w:before="100" w:after="100"/>
        <w:ind w:left="-180" w:right="-180" w:firstLine="900"/>
        <w:jc w:val="both"/>
        <w:rPr>
          <w:rFonts w:ascii="Times New Roman" w:hAnsi="Times New Roman" w:cs="Times New Roman"/>
        </w:rPr>
      </w:pPr>
      <w:r>
        <w:rPr>
          <w:rFonts w:ascii="Times New Roman" w:hAnsi="Times New Roman" w:cs="Times New Roman"/>
        </w:rPr>
        <w:t xml:space="preserve">Tracing legislative and enforcement changes to particular interest groups </w:t>
      </w:r>
      <w:r w:rsidR="008E730E">
        <w:rPr>
          <w:rFonts w:ascii="Times New Roman" w:hAnsi="Times New Roman" w:cs="Times New Roman"/>
        </w:rPr>
        <w:t xml:space="preserve">by means of a single statistical test </w:t>
      </w:r>
      <w:r>
        <w:rPr>
          <w:rFonts w:ascii="Times New Roman" w:hAnsi="Times New Roman" w:cs="Times New Roman"/>
        </w:rPr>
        <w:t>is likely impossible. Interest groups rarely act in the open</w:t>
      </w:r>
      <w:r w:rsidR="0017194E">
        <w:rPr>
          <w:rFonts w:ascii="Times New Roman" w:hAnsi="Times New Roman" w:cs="Times New Roman"/>
        </w:rPr>
        <w:t xml:space="preserve"> </w:t>
      </w:r>
      <w:r w:rsidR="004E3B5F">
        <w:rPr>
          <w:rFonts w:ascii="Times New Roman" w:hAnsi="Times New Roman" w:cs="Times New Roman"/>
        </w:rPr>
        <w:t>(</w:t>
      </w:r>
      <w:r w:rsidR="0017194E">
        <w:rPr>
          <w:rFonts w:ascii="Times New Roman" w:hAnsi="Times New Roman" w:cs="Times New Roman"/>
        </w:rPr>
        <w:t>as their very involvement may electrify the opposition</w:t>
      </w:r>
      <w:r w:rsidR="004E3B5F">
        <w:rPr>
          <w:rFonts w:ascii="Times New Roman" w:hAnsi="Times New Roman" w:cs="Times New Roman"/>
        </w:rPr>
        <w:t>)</w:t>
      </w:r>
      <w:r>
        <w:rPr>
          <w:rFonts w:ascii="Times New Roman" w:hAnsi="Times New Roman" w:cs="Times New Roman"/>
        </w:rPr>
        <w:t>, and the impact of lobbying and donations</w:t>
      </w:r>
      <w:r w:rsidR="00074ED0">
        <w:rPr>
          <w:rFonts w:ascii="Times New Roman" w:hAnsi="Times New Roman" w:cs="Times New Roman"/>
        </w:rPr>
        <w:t xml:space="preserve"> on policy outcomes</w:t>
      </w:r>
      <w:r>
        <w:rPr>
          <w:rFonts w:ascii="Times New Roman" w:hAnsi="Times New Roman" w:cs="Times New Roman"/>
        </w:rPr>
        <w:t xml:space="preserve"> </w:t>
      </w:r>
      <w:r w:rsidR="00927609">
        <w:rPr>
          <w:rFonts w:ascii="Times New Roman" w:hAnsi="Times New Roman" w:cs="Times New Roman"/>
        </w:rPr>
        <w:t>can be</w:t>
      </w:r>
      <w:r>
        <w:rPr>
          <w:rFonts w:ascii="Times New Roman" w:hAnsi="Times New Roman" w:cs="Times New Roman"/>
        </w:rPr>
        <w:t xml:space="preserve"> ambiguous. For this reason, we adopt an indirect approach</w:t>
      </w:r>
      <w:r w:rsidR="00556895">
        <w:rPr>
          <w:rFonts w:ascii="Times New Roman" w:hAnsi="Times New Roman" w:cs="Times New Roman"/>
        </w:rPr>
        <w:t>.</w:t>
      </w:r>
      <w:r>
        <w:rPr>
          <w:rFonts w:ascii="Times New Roman" w:hAnsi="Times New Roman" w:cs="Times New Roman"/>
        </w:rPr>
        <w:t xml:space="preserve"> When elected officials act, they usually act publicly</w:t>
      </w:r>
      <w:del w:id="129" w:author="Sima Niondi" w:date="2021-10-12T15:33:00Z">
        <w:r w:rsidDel="00C35DC2">
          <w:rPr>
            <w:rFonts w:ascii="Times New Roman" w:hAnsi="Times New Roman" w:cs="Times New Roman"/>
          </w:rPr>
          <w:delText>,</w:delText>
        </w:r>
      </w:del>
      <w:r>
        <w:rPr>
          <w:rFonts w:ascii="Times New Roman" w:hAnsi="Times New Roman" w:cs="Times New Roman"/>
        </w:rPr>
        <w:t xml:space="preserve"> and thus </w:t>
      </w:r>
      <w:r w:rsidR="001E7921">
        <w:rPr>
          <w:rFonts w:ascii="Times New Roman" w:hAnsi="Times New Roman" w:cs="Times New Roman"/>
        </w:rPr>
        <w:t xml:space="preserve">become </w:t>
      </w:r>
      <w:r>
        <w:rPr>
          <w:rFonts w:ascii="Times New Roman" w:hAnsi="Times New Roman" w:cs="Times New Roman"/>
        </w:rPr>
        <w:t>democratic</w:t>
      </w:r>
      <w:r w:rsidR="001E7921">
        <w:rPr>
          <w:rFonts w:ascii="Times New Roman" w:hAnsi="Times New Roman" w:cs="Times New Roman"/>
        </w:rPr>
        <w:t>ally</w:t>
      </w:r>
      <w:r>
        <w:rPr>
          <w:rFonts w:ascii="Times New Roman" w:hAnsi="Times New Roman" w:cs="Times New Roman"/>
        </w:rPr>
        <w:t xml:space="preserve"> accountab</w:t>
      </w:r>
      <w:r w:rsidR="001E7921">
        <w:rPr>
          <w:rFonts w:ascii="Times New Roman" w:hAnsi="Times New Roman" w:cs="Times New Roman"/>
        </w:rPr>
        <w:t>le</w:t>
      </w:r>
      <w:r>
        <w:rPr>
          <w:rFonts w:ascii="Times New Roman" w:hAnsi="Times New Roman" w:cs="Times New Roman"/>
        </w:rPr>
        <w:t>. Members of Congress vote for bills; the president announces policies and issues orders. Even when these actions are not reported in the media, political opponents can bring them to light in election campaigns</w:t>
      </w:r>
      <w:r w:rsidR="00935E8D">
        <w:rPr>
          <w:rFonts w:ascii="Times New Roman" w:hAnsi="Times New Roman" w:cs="Times New Roman"/>
        </w:rPr>
        <w:t>—</w:t>
      </w:r>
      <w:r>
        <w:rPr>
          <w:rFonts w:ascii="Times New Roman" w:hAnsi="Times New Roman" w:cs="Times New Roman"/>
        </w:rPr>
        <w:t>every action by an elect</w:t>
      </w:r>
      <w:r w:rsidR="00A118EF">
        <w:rPr>
          <w:rFonts w:ascii="Times New Roman" w:hAnsi="Times New Roman" w:cs="Times New Roman"/>
        </w:rPr>
        <w:t>ed</w:t>
      </w:r>
      <w:r>
        <w:rPr>
          <w:rFonts w:ascii="Times New Roman" w:hAnsi="Times New Roman" w:cs="Times New Roman"/>
        </w:rPr>
        <w:t xml:space="preserve"> official creates a risk of public backlash if it does not please voters.</w:t>
      </w:r>
      <w:r w:rsidR="005F7B84">
        <w:rPr>
          <w:rFonts w:ascii="Times New Roman" w:hAnsi="Times New Roman" w:cs="Times New Roman"/>
        </w:rPr>
        <w:t xml:space="preserve"> This provides support for </w:t>
      </w:r>
      <w:r w:rsidR="005F7B84" w:rsidRPr="005F7B84">
        <w:rPr>
          <w:rFonts w:ascii="Times New Roman" w:hAnsi="Times New Roman" w:cs="Times New Roman"/>
        </w:rPr>
        <w:t xml:space="preserve">our identifying assumption that the locus and the transparency mode of a policy decision represent a proxy for the beneficiary of that </w:t>
      </w:r>
      <w:r w:rsidR="00414C17">
        <w:rPr>
          <w:rFonts w:ascii="Times New Roman" w:hAnsi="Times New Roman" w:cs="Times New Roman"/>
        </w:rPr>
        <w:t>decision</w:t>
      </w:r>
      <w:r w:rsidR="00C22E63">
        <w:rPr>
          <w:rFonts w:ascii="Times New Roman" w:hAnsi="Times New Roman" w:cs="Times New Roman"/>
        </w:rPr>
        <w:t xml:space="preserve">: that is, </w:t>
      </w:r>
      <w:r w:rsidR="00C22E63" w:rsidRPr="00C22E63">
        <w:rPr>
          <w:rFonts w:ascii="Times New Roman" w:hAnsi="Times New Roman" w:cs="Times New Roman"/>
        </w:rPr>
        <w:t>for public officials directly account</w:t>
      </w:r>
      <w:r w:rsidR="00E3303E">
        <w:rPr>
          <w:rFonts w:ascii="Times New Roman" w:hAnsi="Times New Roman" w:cs="Times New Roman"/>
        </w:rPr>
        <w:t>a</w:t>
      </w:r>
      <w:r w:rsidR="00C22E63" w:rsidRPr="00C22E63">
        <w:rPr>
          <w:rFonts w:ascii="Times New Roman" w:hAnsi="Times New Roman" w:cs="Times New Roman"/>
        </w:rPr>
        <w:t>ble to voters (like Congress and the President) we assume that a decision is more in favor of the broader public if the public official openly advertises this decision in public speeches and campaign platforms</w:t>
      </w:r>
      <w:r w:rsidR="00C22E63">
        <w:rPr>
          <w:rFonts w:ascii="Times New Roman" w:hAnsi="Times New Roman" w:cs="Times New Roman"/>
        </w:rPr>
        <w:t xml:space="preserve"> than if not.</w:t>
      </w:r>
      <w:r w:rsidR="00361F0E">
        <w:rPr>
          <w:rFonts w:ascii="Times New Roman" w:hAnsi="Times New Roman" w:cs="Times New Roman"/>
        </w:rPr>
        <w:t xml:space="preserve"> This also permeates to specific mechanisms of action by these </w:t>
      </w:r>
      <w:r w:rsidR="00361F0E" w:rsidRPr="002E6535">
        <w:rPr>
          <w:rFonts w:ascii="Times New Roman" w:hAnsi="Times New Roman" w:cs="Times New Roman"/>
        </w:rPr>
        <w:t xml:space="preserve">agents. For example, </w:t>
      </w:r>
      <w:r w:rsidR="001A6C94">
        <w:rPr>
          <w:rFonts w:ascii="Times New Roman" w:hAnsi="Times New Roman" w:cs="Times New Roman"/>
        </w:rPr>
        <w:t xml:space="preserve">single-issue, ordinary legislation is more accountable to society </w:t>
      </w:r>
      <w:r w:rsidR="00820244">
        <w:rPr>
          <w:rFonts w:ascii="Times New Roman" w:hAnsi="Times New Roman" w:cs="Times New Roman"/>
        </w:rPr>
        <w:t xml:space="preserve">and, as such, more likely to be aligned to voters’ interests </w:t>
      </w:r>
      <w:r w:rsidR="001A6C94">
        <w:rPr>
          <w:rFonts w:ascii="Times New Roman" w:hAnsi="Times New Roman" w:cs="Times New Roman"/>
        </w:rPr>
        <w:t xml:space="preserve">than </w:t>
      </w:r>
      <w:r w:rsidR="00361F0E" w:rsidRPr="002E6535">
        <w:rPr>
          <w:rFonts w:ascii="Times New Roman" w:hAnsi="Times New Roman" w:cs="Times New Roman"/>
        </w:rPr>
        <w:t xml:space="preserve">changes </w:t>
      </w:r>
      <w:r w:rsidR="00D55A20">
        <w:rPr>
          <w:rFonts w:ascii="Times New Roman" w:hAnsi="Times New Roman" w:cs="Times New Roman"/>
        </w:rPr>
        <w:t>tak</w:t>
      </w:r>
      <w:r w:rsidR="001A6C94">
        <w:rPr>
          <w:rFonts w:ascii="Times New Roman" w:hAnsi="Times New Roman" w:cs="Times New Roman"/>
        </w:rPr>
        <w:t>ing</w:t>
      </w:r>
      <w:r w:rsidR="00D55A20">
        <w:rPr>
          <w:rFonts w:ascii="Times New Roman" w:hAnsi="Times New Roman" w:cs="Times New Roman"/>
        </w:rPr>
        <w:t xml:space="preserve"> place </w:t>
      </w:r>
      <w:r w:rsidR="00361F0E" w:rsidRPr="002E6535">
        <w:rPr>
          <w:rFonts w:ascii="Times New Roman" w:hAnsi="Times New Roman" w:cs="Times New Roman"/>
        </w:rPr>
        <w:t>amids</w:t>
      </w:r>
      <w:r w:rsidR="006C27D9">
        <w:rPr>
          <w:rFonts w:ascii="Times New Roman" w:hAnsi="Times New Roman" w:cs="Times New Roman"/>
        </w:rPr>
        <w:t>t</w:t>
      </w:r>
      <w:r w:rsidR="00361F0E" w:rsidRPr="002E6535">
        <w:rPr>
          <w:rFonts w:ascii="Times New Roman" w:hAnsi="Times New Roman" w:cs="Times New Roman"/>
        </w:rPr>
        <w:t xml:space="preserve"> large, </w:t>
      </w:r>
      <w:r w:rsidR="006C27D9">
        <w:rPr>
          <w:rFonts w:ascii="Times New Roman" w:hAnsi="Times New Roman" w:cs="Times New Roman"/>
        </w:rPr>
        <w:t xml:space="preserve">multi-topic omnibus </w:t>
      </w:r>
      <w:r w:rsidR="00361F0E" w:rsidRPr="002E6535">
        <w:rPr>
          <w:rFonts w:ascii="Times New Roman" w:hAnsi="Times New Roman" w:cs="Times New Roman"/>
        </w:rPr>
        <w:t>bills</w:t>
      </w:r>
      <w:r w:rsidR="00AA21F9">
        <w:rPr>
          <w:rFonts w:ascii="Times New Roman" w:hAnsi="Times New Roman" w:cs="Times New Roman"/>
        </w:rPr>
        <w:t xml:space="preserve"> </w:t>
      </w:r>
      <w:r w:rsidR="001A6C94">
        <w:rPr>
          <w:rFonts w:ascii="Times New Roman" w:hAnsi="Times New Roman" w:cs="Times New Roman"/>
        </w:rPr>
        <w:t xml:space="preserve">(such as general budgets) </w:t>
      </w:r>
      <w:r w:rsidR="00AA21F9">
        <w:rPr>
          <w:rFonts w:ascii="Times New Roman" w:hAnsi="Times New Roman" w:cs="Times New Roman"/>
        </w:rPr>
        <w:t>or</w:t>
      </w:r>
      <w:r w:rsidR="00361F0E" w:rsidRPr="002E6535">
        <w:rPr>
          <w:rFonts w:ascii="Times New Roman" w:hAnsi="Times New Roman" w:cs="Times New Roman"/>
        </w:rPr>
        <w:t xml:space="preserve"> decisions taken </w:t>
      </w:r>
      <w:r w:rsidR="0069176D">
        <w:rPr>
          <w:rFonts w:ascii="Times New Roman" w:hAnsi="Times New Roman" w:cs="Times New Roman"/>
        </w:rPr>
        <w:t xml:space="preserve">through obscure processes in secondary </w:t>
      </w:r>
      <w:r w:rsidR="00361F0E" w:rsidRPr="002E6535">
        <w:rPr>
          <w:rFonts w:ascii="Times New Roman" w:hAnsi="Times New Roman" w:cs="Times New Roman"/>
        </w:rPr>
        <w:t>Congressional Committee</w:t>
      </w:r>
      <w:r w:rsidR="003A0045">
        <w:rPr>
          <w:rFonts w:ascii="Times New Roman" w:hAnsi="Times New Roman" w:cs="Times New Roman"/>
        </w:rPr>
        <w:t>s</w:t>
      </w:r>
      <w:r w:rsidR="00361F0E" w:rsidRPr="002E6535">
        <w:rPr>
          <w:rFonts w:ascii="Times New Roman" w:hAnsi="Times New Roman" w:cs="Times New Roman"/>
        </w:rPr>
        <w:t>.</w:t>
      </w:r>
      <w:r w:rsidR="00361F0E">
        <w:rPr>
          <w:rFonts w:ascii="Times New Roman" w:hAnsi="Times New Roman" w:cs="Times New Roman"/>
        </w:rPr>
        <w:t xml:space="preserve"> </w:t>
      </w:r>
    </w:p>
    <w:p w14:paraId="3CE77640" w14:textId="353E2614" w:rsidR="00100C65" w:rsidRDefault="00E53375" w:rsidP="00F76E97">
      <w:pPr>
        <w:spacing w:before="100" w:after="100"/>
        <w:ind w:left="-180" w:right="-180" w:firstLine="900"/>
        <w:jc w:val="both"/>
        <w:rPr>
          <w:rFonts w:ascii="Times New Roman" w:hAnsi="Times New Roman" w:cs="Times New Roman"/>
        </w:rPr>
      </w:pPr>
      <w:r>
        <w:rPr>
          <w:rFonts w:ascii="Times New Roman" w:hAnsi="Times New Roman" w:cs="Times New Roman"/>
        </w:rPr>
        <w:t xml:space="preserve">A different rationale must be employed to assess the actions of </w:t>
      </w:r>
      <w:r w:rsidR="0054264E" w:rsidRPr="00207155">
        <w:rPr>
          <w:rFonts w:ascii="Times New Roman" w:hAnsi="Times New Roman" w:cs="Times New Roman"/>
        </w:rPr>
        <w:t>public officials</w:t>
      </w:r>
      <w:r w:rsidR="00793700">
        <w:rPr>
          <w:rFonts w:ascii="Times New Roman" w:hAnsi="Times New Roman" w:cs="Times New Roman"/>
        </w:rPr>
        <w:t xml:space="preserve"> </w:t>
      </w:r>
      <w:r w:rsidR="0054264E" w:rsidRPr="00207155">
        <w:rPr>
          <w:rFonts w:ascii="Times New Roman" w:hAnsi="Times New Roman" w:cs="Times New Roman"/>
        </w:rPr>
        <w:t>who are only indirectly accountable to voters</w:t>
      </w:r>
      <w:r w:rsidR="00B35751">
        <w:rPr>
          <w:rFonts w:ascii="Times New Roman" w:hAnsi="Times New Roman" w:cs="Times New Roman"/>
        </w:rPr>
        <w:t>:</w:t>
      </w:r>
      <w:r w:rsidR="0054264E" w:rsidRPr="00207155">
        <w:rPr>
          <w:rFonts w:ascii="Times New Roman" w:hAnsi="Times New Roman" w:cs="Times New Roman"/>
        </w:rPr>
        <w:t xml:space="preserve"> </w:t>
      </w:r>
      <w:r w:rsidR="00E26FCC" w:rsidRPr="00207155">
        <w:rPr>
          <w:rFonts w:ascii="Times New Roman" w:hAnsi="Times New Roman" w:cs="Times New Roman"/>
        </w:rPr>
        <w:t>Regulators and federal judges</w:t>
      </w:r>
      <w:r w:rsidR="00314812">
        <w:rPr>
          <w:rFonts w:ascii="Times New Roman" w:hAnsi="Times New Roman" w:cs="Times New Roman"/>
        </w:rPr>
        <w:t xml:space="preserve"> usually</w:t>
      </w:r>
      <w:r w:rsidR="00E26FCC" w:rsidRPr="00207155">
        <w:rPr>
          <w:rFonts w:ascii="Times New Roman" w:hAnsi="Times New Roman" w:cs="Times New Roman"/>
        </w:rPr>
        <w:t xml:space="preserve"> do not fear public retaliation in the polls</w:t>
      </w:r>
      <w:r w:rsidR="00B35751">
        <w:rPr>
          <w:rFonts w:ascii="Times New Roman" w:hAnsi="Times New Roman" w:cs="Times New Roman"/>
        </w:rPr>
        <w:t>,</w:t>
      </w:r>
      <w:r w:rsidR="00314812">
        <w:rPr>
          <w:rStyle w:val="FootnoteReference"/>
          <w:rFonts w:ascii="Times New Roman" w:hAnsi="Times New Roman" w:cs="Times New Roman"/>
        </w:rPr>
        <w:footnoteReference w:id="50"/>
      </w:r>
      <w:r w:rsidR="006B458C">
        <w:rPr>
          <w:rFonts w:ascii="Times New Roman" w:hAnsi="Times New Roman" w:cs="Times New Roman"/>
        </w:rPr>
        <w:t xml:space="preserve"> </w:t>
      </w:r>
      <w:r w:rsidR="00B35751">
        <w:rPr>
          <w:rFonts w:ascii="Times New Roman" w:hAnsi="Times New Roman" w:cs="Times New Roman"/>
        </w:rPr>
        <w:t xml:space="preserve">but </w:t>
      </w:r>
      <w:r w:rsidR="006B458C">
        <w:rPr>
          <w:rFonts w:ascii="Times New Roman" w:hAnsi="Times New Roman" w:cs="Times New Roman"/>
        </w:rPr>
        <w:t>e</w:t>
      </w:r>
      <w:r w:rsidR="00847313">
        <w:rPr>
          <w:rFonts w:ascii="Times New Roman" w:hAnsi="Times New Roman" w:cs="Times New Roman"/>
        </w:rPr>
        <w:t xml:space="preserve">lected officials who nominate and appoint unpopular regulators and judges </w:t>
      </w:r>
      <w:r w:rsidR="00155313">
        <w:rPr>
          <w:rFonts w:ascii="Times New Roman" w:hAnsi="Times New Roman" w:cs="Times New Roman"/>
        </w:rPr>
        <w:t>do</w:t>
      </w:r>
      <w:r w:rsidR="00847313">
        <w:rPr>
          <w:rFonts w:ascii="Times New Roman" w:hAnsi="Times New Roman" w:cs="Times New Roman"/>
        </w:rPr>
        <w:t xml:space="preserve">, providing some form of indirect oversight. </w:t>
      </w:r>
      <w:r w:rsidR="00247901">
        <w:rPr>
          <w:rFonts w:ascii="Times New Roman" w:hAnsi="Times New Roman" w:cs="Times New Roman"/>
        </w:rPr>
        <w:t xml:space="preserve">This means that </w:t>
      </w:r>
      <w:r w:rsidR="00847313">
        <w:rPr>
          <w:rFonts w:ascii="Times New Roman" w:hAnsi="Times New Roman" w:cs="Times New Roman"/>
        </w:rPr>
        <w:t xml:space="preserve">once appointed, regulators and judges are </w:t>
      </w:r>
      <w:r w:rsidR="00CE5146">
        <w:rPr>
          <w:rFonts w:ascii="Times New Roman" w:hAnsi="Times New Roman" w:cs="Times New Roman"/>
        </w:rPr>
        <w:t xml:space="preserve">relatively </w:t>
      </w:r>
      <w:r w:rsidR="00847313">
        <w:rPr>
          <w:rFonts w:ascii="Times New Roman" w:hAnsi="Times New Roman" w:cs="Times New Roman"/>
        </w:rPr>
        <w:t xml:space="preserve">freer than elected officials to follow their ideological inclinations/personal beliefs </w:t>
      </w:r>
      <w:r w:rsidR="00E60F27">
        <w:rPr>
          <w:rFonts w:ascii="Times New Roman" w:hAnsi="Times New Roman" w:cs="Times New Roman"/>
        </w:rPr>
        <w:t xml:space="preserve">in implementing policies or even to </w:t>
      </w:r>
      <w:r w:rsidR="00847313">
        <w:rPr>
          <w:rFonts w:ascii="Times New Roman" w:hAnsi="Times New Roman" w:cs="Times New Roman"/>
        </w:rPr>
        <w:t xml:space="preserve">make decisions that benefit them personally, for example, by making themselves </w:t>
      </w:r>
      <w:r w:rsidR="00A50D04">
        <w:rPr>
          <w:rFonts w:ascii="Times New Roman" w:hAnsi="Times New Roman" w:cs="Times New Roman"/>
        </w:rPr>
        <w:t xml:space="preserve">more </w:t>
      </w:r>
      <w:r w:rsidR="00847313">
        <w:rPr>
          <w:rFonts w:ascii="Times New Roman" w:hAnsi="Times New Roman" w:cs="Times New Roman"/>
        </w:rPr>
        <w:t>attractive to future employers</w:t>
      </w:r>
      <w:r w:rsidR="009D3298">
        <w:rPr>
          <w:rFonts w:ascii="Times New Roman" w:hAnsi="Times New Roman" w:cs="Times New Roman"/>
        </w:rPr>
        <w:t>.</w:t>
      </w:r>
      <w:r w:rsidR="001B23E9">
        <w:rPr>
          <w:rFonts w:ascii="Times New Roman" w:hAnsi="Times New Roman" w:cs="Times New Roman"/>
        </w:rPr>
        <w:t xml:space="preserve"> This relative freedom reflects the specific characteristics of each position</w:t>
      </w:r>
      <w:r w:rsidR="0066656D">
        <w:rPr>
          <w:rFonts w:ascii="Times New Roman" w:hAnsi="Times New Roman" w:cs="Times New Roman"/>
        </w:rPr>
        <w:t xml:space="preserve"> and </w:t>
      </w:r>
      <w:ins w:id="130" w:author="Sima Niondi" w:date="2021-10-11T13:16:00Z">
        <w:r w:rsidR="004B4629">
          <w:rPr>
            <w:rFonts w:ascii="Times New Roman" w:hAnsi="Times New Roman" w:cs="Times New Roman"/>
          </w:rPr>
          <w:t xml:space="preserve">the stringency of </w:t>
        </w:r>
      </w:ins>
      <w:del w:id="131" w:author="Sima Niondi" w:date="2021-10-11T13:16:00Z">
        <w:r w:rsidR="0066656D" w:rsidDel="004B4629">
          <w:rPr>
            <w:rFonts w:ascii="Times New Roman" w:hAnsi="Times New Roman" w:cs="Times New Roman"/>
          </w:rPr>
          <w:delText xml:space="preserve">how </w:delText>
        </w:r>
        <w:r w:rsidR="00CC7996" w:rsidDel="004B4629">
          <w:rPr>
            <w:rFonts w:ascii="Times New Roman" w:hAnsi="Times New Roman" w:cs="Times New Roman"/>
          </w:rPr>
          <w:delText xml:space="preserve">strict </w:delText>
        </w:r>
        <w:r w:rsidR="0066656D" w:rsidDel="004B4629">
          <w:rPr>
            <w:rFonts w:ascii="Times New Roman" w:hAnsi="Times New Roman" w:cs="Times New Roman"/>
          </w:rPr>
          <w:delText xml:space="preserve">is </w:delText>
        </w:r>
      </w:del>
      <w:r w:rsidR="0066656D">
        <w:rPr>
          <w:rFonts w:ascii="Times New Roman" w:hAnsi="Times New Roman" w:cs="Times New Roman"/>
        </w:rPr>
        <w:t>political oversight</w:t>
      </w:r>
      <w:r w:rsidR="001B23E9">
        <w:rPr>
          <w:rFonts w:ascii="Times New Roman" w:hAnsi="Times New Roman" w:cs="Times New Roman"/>
        </w:rPr>
        <w:t>.</w:t>
      </w:r>
      <w:r w:rsidR="009D3298">
        <w:rPr>
          <w:rStyle w:val="FootnoteReference"/>
          <w:rFonts w:ascii="Times New Roman" w:hAnsi="Times New Roman" w:cs="Times New Roman"/>
        </w:rPr>
        <w:footnoteReference w:id="51"/>
      </w:r>
      <w:r w:rsidR="009D3298">
        <w:rPr>
          <w:rFonts w:ascii="Times New Roman" w:hAnsi="Times New Roman" w:cs="Times New Roman"/>
        </w:rPr>
        <w:t xml:space="preserve"> </w:t>
      </w:r>
      <w:r w:rsidR="00C55F25">
        <w:rPr>
          <w:rFonts w:ascii="Times New Roman" w:hAnsi="Times New Roman" w:cs="Times New Roman"/>
        </w:rPr>
        <w:t>T</w:t>
      </w:r>
      <w:r w:rsidR="00780171">
        <w:rPr>
          <w:rFonts w:ascii="Times New Roman" w:hAnsi="Times New Roman" w:cs="Times New Roman"/>
        </w:rPr>
        <w:t xml:space="preserve">he existence of these processes </w:t>
      </w:r>
      <w:r w:rsidR="00780171" w:rsidRPr="00207155">
        <w:rPr>
          <w:rFonts w:ascii="Times New Roman" w:hAnsi="Times New Roman" w:cs="Times New Roman"/>
        </w:rPr>
        <w:t xml:space="preserve">changes incentives and shapes policymaking. On the one hand, transferring the decision to </w:t>
      </w:r>
      <w:r w:rsidR="00780171" w:rsidRPr="00207155">
        <w:rPr>
          <w:rFonts w:ascii="Times New Roman" w:hAnsi="Times New Roman" w:cs="Times New Roman"/>
        </w:rPr>
        <w:lastRenderedPageBreak/>
        <w:t xml:space="preserve">a body of experts only indirectly accountable to voters could be a way to hide this decision from the public, a move especially appealing when the decision is unpopular. On the other, </w:t>
      </w:r>
      <w:r w:rsidR="00780171">
        <w:rPr>
          <w:rFonts w:ascii="Times New Roman" w:hAnsi="Times New Roman" w:cs="Times New Roman"/>
        </w:rPr>
        <w:t xml:space="preserve">one </w:t>
      </w:r>
      <w:r w:rsidR="00780171" w:rsidRPr="00207155">
        <w:rPr>
          <w:rFonts w:ascii="Times New Roman" w:hAnsi="Times New Roman" w:cs="Times New Roman"/>
        </w:rPr>
        <w:t>cannot presume that just because a decision is transferred to a more technocratic body, it is necessarily against the interest of the broader public</w:t>
      </w:r>
      <w:r w:rsidR="00780171">
        <w:rPr>
          <w:rFonts w:ascii="Times New Roman" w:hAnsi="Times New Roman" w:cs="Times New Roman"/>
        </w:rPr>
        <w:t>, and neither do we—t</w:t>
      </w:r>
      <w:r w:rsidR="00780171" w:rsidRPr="00207155">
        <w:rPr>
          <w:rFonts w:ascii="Times New Roman" w:hAnsi="Times New Roman" w:cs="Times New Roman"/>
        </w:rPr>
        <w:t>here are many efficiency reasons why technical decisions are delegated to expert</w:t>
      </w:r>
      <w:r w:rsidR="00780171">
        <w:rPr>
          <w:rFonts w:ascii="Times New Roman" w:hAnsi="Times New Roman" w:cs="Times New Roman"/>
        </w:rPr>
        <w:t>s</w:t>
      </w:r>
      <w:r w:rsidR="00780171" w:rsidRPr="00207155">
        <w:rPr>
          <w:rFonts w:ascii="Times New Roman" w:hAnsi="Times New Roman" w:cs="Times New Roman"/>
        </w:rPr>
        <w:t>.</w:t>
      </w:r>
      <w:r w:rsidR="00780171" w:rsidRPr="00207155">
        <w:rPr>
          <w:rStyle w:val="FootnoteReference"/>
          <w:rFonts w:ascii="Times New Roman" w:hAnsi="Times New Roman" w:cs="Times New Roman"/>
        </w:rPr>
        <w:footnoteReference w:id="52"/>
      </w:r>
      <w:r w:rsidR="00780171">
        <w:rPr>
          <w:rFonts w:ascii="Times New Roman" w:hAnsi="Times New Roman" w:cs="Times New Roman"/>
        </w:rPr>
        <w:t xml:space="preserve"> </w:t>
      </w:r>
    </w:p>
    <w:p w14:paraId="14BF923B" w14:textId="68F266F5" w:rsidR="00F94673" w:rsidRDefault="004C6CF8" w:rsidP="00F94673">
      <w:pPr>
        <w:spacing w:before="100" w:after="100"/>
        <w:ind w:left="-180" w:right="-180" w:firstLine="900"/>
        <w:jc w:val="both"/>
        <w:rPr>
          <w:rFonts w:ascii="Times New Roman" w:hAnsi="Times New Roman" w:cs="Times New Roman"/>
        </w:rPr>
      </w:pPr>
      <w:r>
        <w:rPr>
          <w:rFonts w:ascii="Times New Roman" w:hAnsi="Times New Roman" w:cs="Times New Roman"/>
        </w:rPr>
        <w:t>In general, i</w:t>
      </w:r>
      <w:r w:rsidR="00100C65">
        <w:rPr>
          <w:rFonts w:ascii="Times New Roman" w:hAnsi="Times New Roman" w:cs="Times New Roman"/>
        </w:rPr>
        <w:t xml:space="preserve">nterest groups can </w:t>
      </w:r>
      <w:r w:rsidR="0036764A">
        <w:rPr>
          <w:rFonts w:ascii="Times New Roman" w:hAnsi="Times New Roman" w:cs="Times New Roman"/>
        </w:rPr>
        <w:t xml:space="preserve">influence </w:t>
      </w:r>
      <w:r w:rsidR="00FB419E">
        <w:rPr>
          <w:rFonts w:ascii="Times New Roman" w:hAnsi="Times New Roman" w:cs="Times New Roman"/>
        </w:rPr>
        <w:t xml:space="preserve">expert </w:t>
      </w:r>
      <w:r w:rsidR="00D3009D">
        <w:rPr>
          <w:rFonts w:ascii="Times New Roman" w:hAnsi="Times New Roman" w:cs="Times New Roman"/>
        </w:rPr>
        <w:t xml:space="preserve">policymaking </w:t>
      </w:r>
      <w:r w:rsidR="00100C65">
        <w:rPr>
          <w:rFonts w:ascii="Times New Roman" w:hAnsi="Times New Roman" w:cs="Times New Roman"/>
        </w:rPr>
        <w:t xml:space="preserve">through </w:t>
      </w:r>
      <w:r w:rsidR="005868F5">
        <w:rPr>
          <w:rFonts w:ascii="Times New Roman" w:hAnsi="Times New Roman" w:cs="Times New Roman"/>
        </w:rPr>
        <w:t xml:space="preserve">at least three </w:t>
      </w:r>
      <w:r w:rsidR="00100C65">
        <w:rPr>
          <w:rFonts w:ascii="Times New Roman" w:hAnsi="Times New Roman" w:cs="Times New Roman"/>
        </w:rPr>
        <w:t xml:space="preserve">different </w:t>
      </w:r>
      <w:r w:rsidR="005868F5">
        <w:rPr>
          <w:rFonts w:ascii="Times New Roman" w:hAnsi="Times New Roman" w:cs="Times New Roman"/>
        </w:rPr>
        <w:t>mechanisms</w:t>
      </w:r>
      <w:r w:rsidR="00E9157D">
        <w:rPr>
          <w:rFonts w:ascii="Times New Roman" w:hAnsi="Times New Roman" w:cs="Times New Roman"/>
        </w:rPr>
        <w:t xml:space="preserve">, which differ in how </w:t>
      </w:r>
      <w:r w:rsidR="00542E4F">
        <w:rPr>
          <w:rFonts w:ascii="Times New Roman" w:hAnsi="Times New Roman" w:cs="Times New Roman"/>
        </w:rPr>
        <w:t xml:space="preserve">democratically </w:t>
      </w:r>
      <w:r w:rsidR="00E9157D">
        <w:rPr>
          <w:rFonts w:ascii="Times New Roman" w:hAnsi="Times New Roman" w:cs="Times New Roman"/>
        </w:rPr>
        <w:t>accountable they are</w:t>
      </w:r>
      <w:r w:rsidR="00100C65">
        <w:rPr>
          <w:rFonts w:ascii="Times New Roman" w:hAnsi="Times New Roman" w:cs="Times New Roman"/>
        </w:rPr>
        <w:t xml:space="preserve">. </w:t>
      </w:r>
      <w:r w:rsidR="008D146B">
        <w:rPr>
          <w:rFonts w:ascii="Times New Roman" w:hAnsi="Times New Roman" w:cs="Times New Roman"/>
        </w:rPr>
        <w:t xml:space="preserve">The first, often </w:t>
      </w:r>
      <w:del w:id="132" w:author="Sima Niondi" w:date="2021-10-11T13:20:00Z">
        <w:r w:rsidR="008D146B" w:rsidDel="004B4629">
          <w:rPr>
            <w:rFonts w:ascii="Times New Roman" w:hAnsi="Times New Roman" w:cs="Times New Roman"/>
          </w:rPr>
          <w:delText xml:space="preserve">assumed </w:delText>
        </w:r>
      </w:del>
      <w:ins w:id="133" w:author="Sima Niondi" w:date="2021-10-11T13:20:00Z">
        <w:r w:rsidR="004B4629">
          <w:rPr>
            <w:rFonts w:ascii="Times New Roman" w:hAnsi="Times New Roman" w:cs="Times New Roman"/>
          </w:rPr>
          <w:t xml:space="preserve">highlighted </w:t>
        </w:r>
      </w:ins>
      <w:r w:rsidR="008D146B">
        <w:rPr>
          <w:rFonts w:ascii="Times New Roman" w:hAnsi="Times New Roman" w:cs="Times New Roman"/>
        </w:rPr>
        <w:t xml:space="preserve">in early public choice work, is that these groups can exploit regulators’ conscious acts to maximize </w:t>
      </w:r>
      <w:r w:rsidR="00F410B4">
        <w:rPr>
          <w:rFonts w:ascii="Times New Roman" w:hAnsi="Times New Roman" w:cs="Times New Roman"/>
        </w:rPr>
        <w:t>their</w:t>
      </w:r>
      <w:r w:rsidR="008D146B">
        <w:rPr>
          <w:rFonts w:ascii="Times New Roman" w:hAnsi="Times New Roman" w:cs="Times New Roman"/>
        </w:rPr>
        <w:t xml:space="preserve"> prospect of obtaining a well-paying job in the private sector after </w:t>
      </w:r>
      <w:r w:rsidR="009D1AA2">
        <w:rPr>
          <w:rFonts w:ascii="Times New Roman" w:hAnsi="Times New Roman" w:cs="Times New Roman"/>
        </w:rPr>
        <w:t>they</w:t>
      </w:r>
      <w:r w:rsidR="008D146B">
        <w:rPr>
          <w:rFonts w:ascii="Times New Roman" w:hAnsi="Times New Roman" w:cs="Times New Roman"/>
        </w:rPr>
        <w:t xml:space="preserve"> leave government. </w:t>
      </w:r>
      <w:r w:rsidR="003277F1">
        <w:rPr>
          <w:rFonts w:ascii="Times New Roman" w:hAnsi="Times New Roman" w:cs="Times New Roman"/>
        </w:rPr>
        <w:t>This is the traditional revolving-doo</w:t>
      </w:r>
      <w:r w:rsidR="00984E35">
        <w:rPr>
          <w:rFonts w:ascii="Times New Roman" w:hAnsi="Times New Roman" w:cs="Times New Roman"/>
        </w:rPr>
        <w:t>r/</w:t>
      </w:r>
      <w:r w:rsidR="003277F1">
        <w:rPr>
          <w:rFonts w:ascii="Times New Roman" w:hAnsi="Times New Roman" w:cs="Times New Roman"/>
        </w:rPr>
        <w:t xml:space="preserve">lobbying </w:t>
      </w:r>
      <w:r w:rsidR="009570BE">
        <w:rPr>
          <w:rFonts w:ascii="Times New Roman" w:hAnsi="Times New Roman" w:cs="Times New Roman"/>
        </w:rPr>
        <w:t xml:space="preserve">mechanism through which </w:t>
      </w:r>
      <w:r w:rsidR="000B3E9A">
        <w:rPr>
          <w:rFonts w:ascii="Times New Roman" w:hAnsi="Times New Roman" w:cs="Times New Roman"/>
        </w:rPr>
        <w:t>firms “acquir</w:t>
      </w:r>
      <w:r w:rsidR="00F74718">
        <w:rPr>
          <w:rFonts w:ascii="Times New Roman" w:hAnsi="Times New Roman" w:cs="Times New Roman"/>
        </w:rPr>
        <w:t>e</w:t>
      </w:r>
      <w:r w:rsidR="000B3E9A">
        <w:rPr>
          <w:rFonts w:ascii="Times New Roman" w:hAnsi="Times New Roman" w:cs="Times New Roman"/>
        </w:rPr>
        <w:t xml:space="preserve">” </w:t>
      </w:r>
      <w:r w:rsidR="003277F1">
        <w:rPr>
          <w:rFonts w:ascii="Times New Roman" w:hAnsi="Times New Roman" w:cs="Times New Roman"/>
        </w:rPr>
        <w:t>regulation</w:t>
      </w:r>
      <w:r w:rsidR="00C61CCE">
        <w:rPr>
          <w:rFonts w:ascii="Times New Roman" w:hAnsi="Times New Roman" w:cs="Times New Roman"/>
        </w:rPr>
        <w:t>. It is</w:t>
      </w:r>
      <w:r w:rsidR="00431818">
        <w:rPr>
          <w:rFonts w:ascii="Times New Roman" w:hAnsi="Times New Roman" w:cs="Times New Roman"/>
        </w:rPr>
        <w:t xml:space="preserve"> certainly not democratically </w:t>
      </w:r>
      <w:r w:rsidR="00D319CA">
        <w:rPr>
          <w:rFonts w:ascii="Times New Roman" w:hAnsi="Times New Roman" w:cs="Times New Roman"/>
        </w:rPr>
        <w:t>accountable and</w:t>
      </w:r>
      <w:r w:rsidR="00C61CCE">
        <w:rPr>
          <w:rFonts w:ascii="Times New Roman" w:hAnsi="Times New Roman" w:cs="Times New Roman"/>
        </w:rPr>
        <w:t xml:space="preserve"> </w:t>
      </w:r>
      <w:r w:rsidR="003277F1">
        <w:rPr>
          <w:rFonts w:ascii="Times New Roman" w:hAnsi="Times New Roman" w:cs="Times New Roman"/>
        </w:rPr>
        <w:t>has been documented in both the popular press</w:t>
      </w:r>
      <w:r w:rsidR="003277F1">
        <w:rPr>
          <w:rStyle w:val="FootnoteReference"/>
          <w:rFonts w:ascii="Times New Roman" w:hAnsi="Times New Roman" w:cs="Times New Roman"/>
        </w:rPr>
        <w:footnoteReference w:id="53"/>
      </w:r>
      <w:r w:rsidR="003277F1">
        <w:rPr>
          <w:rFonts w:ascii="Times New Roman" w:hAnsi="Times New Roman" w:cs="Times New Roman"/>
        </w:rPr>
        <w:t xml:space="preserve"> and in academia more generally.</w:t>
      </w:r>
      <w:r w:rsidR="003277F1" w:rsidRPr="004B4629">
        <w:rPr>
          <w:rStyle w:val="FootnoteReference"/>
          <w:rFonts w:ascii="Times New Roman" w:hAnsi="Times New Roman" w:cs="Times New Roman"/>
          <w:rPrChange w:id="134" w:author="Sima Niondi" w:date="2021-10-11T13:22:00Z">
            <w:rPr>
              <w:rStyle w:val="FootnoteReference"/>
            </w:rPr>
          </w:rPrChange>
        </w:rPr>
        <w:footnoteReference w:id="54"/>
      </w:r>
      <w:r w:rsidR="005868F5">
        <w:rPr>
          <w:rFonts w:ascii="Times New Roman" w:hAnsi="Times New Roman" w:cs="Times New Roman"/>
        </w:rPr>
        <w:t xml:space="preserve"> </w:t>
      </w:r>
    </w:p>
    <w:p w14:paraId="5B523CF0" w14:textId="33B27785" w:rsidR="0099148C" w:rsidRDefault="00431818" w:rsidP="000143BD">
      <w:pPr>
        <w:spacing w:before="100" w:after="100"/>
        <w:ind w:left="-180" w:right="-180" w:firstLine="900"/>
        <w:jc w:val="both"/>
        <w:rPr>
          <w:rFonts w:ascii="Times New Roman" w:hAnsi="Times New Roman" w:cs="Times New Roman"/>
        </w:rPr>
      </w:pPr>
      <w:r>
        <w:rPr>
          <w:rFonts w:ascii="Times New Roman" w:hAnsi="Times New Roman" w:cs="Times New Roman"/>
        </w:rPr>
        <w:t>The second</w:t>
      </w:r>
      <w:r w:rsidR="00CC5492">
        <w:rPr>
          <w:rFonts w:ascii="Times New Roman" w:hAnsi="Times New Roman" w:cs="Times New Roman"/>
        </w:rPr>
        <w:t>,</w:t>
      </w:r>
      <w:r w:rsidR="00B65D73">
        <w:rPr>
          <w:rFonts w:ascii="Times New Roman" w:hAnsi="Times New Roman" w:cs="Times New Roman"/>
        </w:rPr>
        <w:t xml:space="preserve"> which </w:t>
      </w:r>
      <w:r w:rsidR="00450695">
        <w:rPr>
          <w:rFonts w:ascii="Times New Roman" w:hAnsi="Times New Roman" w:cs="Times New Roman"/>
        </w:rPr>
        <w:t>one</w:t>
      </w:r>
      <w:r w:rsidR="006E2DE0">
        <w:rPr>
          <w:rFonts w:ascii="Times New Roman" w:hAnsi="Times New Roman" w:cs="Times New Roman"/>
        </w:rPr>
        <w:t xml:space="preserve"> </w:t>
      </w:r>
      <w:r w:rsidR="00B65D73">
        <w:rPr>
          <w:rFonts w:ascii="Times New Roman" w:hAnsi="Times New Roman" w:cs="Times New Roman"/>
        </w:rPr>
        <w:t xml:space="preserve">may call “epistemological </w:t>
      </w:r>
      <w:r w:rsidR="0041091F">
        <w:rPr>
          <w:rFonts w:ascii="Times New Roman" w:hAnsi="Times New Roman" w:cs="Times New Roman"/>
        </w:rPr>
        <w:t xml:space="preserve">regulatory </w:t>
      </w:r>
      <w:r w:rsidR="00B65D73">
        <w:rPr>
          <w:rFonts w:ascii="Times New Roman" w:hAnsi="Times New Roman" w:cs="Times New Roman"/>
        </w:rPr>
        <w:t>capture”</w:t>
      </w:r>
      <w:r w:rsidR="00325709">
        <w:rPr>
          <w:rFonts w:ascii="Times New Roman" w:hAnsi="Times New Roman" w:cs="Times New Roman"/>
        </w:rPr>
        <w:t>,</w:t>
      </w:r>
      <w:r w:rsidR="00B65D73" w:rsidRPr="006B7227">
        <w:rPr>
          <w:rStyle w:val="FootnoteReference"/>
          <w:rFonts w:ascii="Times New Roman" w:hAnsi="Times New Roman" w:cs="Times New Roman"/>
          <w:rPrChange w:id="135" w:author="Sima Niondi" w:date="2021-10-11T14:19:00Z">
            <w:rPr>
              <w:rStyle w:val="FootnoteReference"/>
            </w:rPr>
          </w:rPrChange>
        </w:rPr>
        <w:footnoteReference w:id="55"/>
      </w:r>
      <w:r w:rsidR="00325709">
        <w:rPr>
          <w:rFonts w:ascii="Times New Roman" w:hAnsi="Times New Roman" w:cs="Times New Roman"/>
        </w:rPr>
        <w:t xml:space="preserve"> </w:t>
      </w:r>
      <w:r w:rsidR="009B3093">
        <w:rPr>
          <w:rFonts w:ascii="Times New Roman" w:hAnsi="Times New Roman" w:cs="Times New Roman"/>
        </w:rPr>
        <w:t>reflects a process through which experts</w:t>
      </w:r>
      <w:r w:rsidR="00393442">
        <w:rPr>
          <w:rFonts w:ascii="Times New Roman" w:hAnsi="Times New Roman" w:cs="Times New Roman"/>
        </w:rPr>
        <w:t xml:space="preserve"> enact policies after being</w:t>
      </w:r>
      <w:r w:rsidR="005F1E33">
        <w:rPr>
          <w:rFonts w:ascii="Times New Roman" w:hAnsi="Times New Roman" w:cs="Times New Roman"/>
        </w:rPr>
        <w:t xml:space="preserve"> </w:t>
      </w:r>
      <w:r w:rsidR="009B3093">
        <w:rPr>
          <w:rFonts w:ascii="Times New Roman" w:hAnsi="Times New Roman" w:cs="Times New Roman"/>
        </w:rPr>
        <w:t xml:space="preserve">disproportionally exposed to </w:t>
      </w:r>
      <w:del w:id="136" w:author="Sima Niondi" w:date="2021-10-11T14:23:00Z">
        <w:r w:rsidR="009B3093" w:rsidDel="00DF2E68">
          <w:rPr>
            <w:rFonts w:ascii="Times New Roman" w:hAnsi="Times New Roman" w:cs="Times New Roman"/>
          </w:rPr>
          <w:delText xml:space="preserve">some </w:delText>
        </w:r>
      </w:del>
      <w:r w:rsidR="00117A1F">
        <w:rPr>
          <w:rFonts w:ascii="Times New Roman" w:hAnsi="Times New Roman" w:cs="Times New Roman"/>
        </w:rPr>
        <w:t>ideas</w:t>
      </w:r>
      <w:ins w:id="137" w:author="Sima Niondi" w:date="2021-10-11T14:23:00Z">
        <w:r w:rsidR="00DF2E68">
          <w:rPr>
            <w:rFonts w:ascii="Times New Roman" w:hAnsi="Times New Roman" w:cs="Times New Roman"/>
          </w:rPr>
          <w:t xml:space="preserve"> or </w:t>
        </w:r>
      </w:ins>
      <w:del w:id="138" w:author="Sima Niondi" w:date="2021-10-11T14:23:00Z">
        <w:r w:rsidR="0006009B" w:rsidDel="00DF2E68">
          <w:rPr>
            <w:rFonts w:ascii="Times New Roman" w:hAnsi="Times New Roman" w:cs="Times New Roman"/>
          </w:rPr>
          <w:delText>/</w:delText>
        </w:r>
      </w:del>
      <w:r w:rsidR="009B3093">
        <w:rPr>
          <w:rFonts w:ascii="Times New Roman" w:hAnsi="Times New Roman" w:cs="Times New Roman"/>
        </w:rPr>
        <w:t xml:space="preserve">data that benefit interest groups at the expense </w:t>
      </w:r>
      <w:r w:rsidR="003232CF">
        <w:rPr>
          <w:rFonts w:ascii="Times New Roman" w:hAnsi="Times New Roman" w:cs="Times New Roman"/>
        </w:rPr>
        <w:t xml:space="preserve">of </w:t>
      </w:r>
      <w:r w:rsidR="009B3093">
        <w:rPr>
          <w:rFonts w:ascii="Times New Roman" w:hAnsi="Times New Roman" w:cs="Times New Roman"/>
        </w:rPr>
        <w:t xml:space="preserve">the public. </w:t>
      </w:r>
      <w:r w:rsidR="00A2363E">
        <w:rPr>
          <w:rFonts w:ascii="Times New Roman" w:hAnsi="Times New Roman" w:cs="Times New Roman"/>
        </w:rPr>
        <w:t>Epistemological capture</w:t>
      </w:r>
      <w:r w:rsidR="009B3093">
        <w:rPr>
          <w:rFonts w:ascii="Times New Roman" w:hAnsi="Times New Roman" w:cs="Times New Roman"/>
        </w:rPr>
        <w:t xml:space="preserve"> can take place even in a world where experts are independent and well-intended, as special interest groups exploit large information asymmetries between industry and regulators</w:t>
      </w:r>
      <w:r w:rsidR="00B92C80">
        <w:rPr>
          <w:rFonts w:ascii="Times New Roman" w:hAnsi="Times New Roman" w:cs="Times New Roman"/>
        </w:rPr>
        <w:t xml:space="preserve"> to push their agenda.</w:t>
      </w:r>
      <w:r w:rsidR="00DF178A">
        <w:rPr>
          <w:rFonts w:ascii="Times New Roman" w:hAnsi="Times New Roman" w:cs="Times New Roman"/>
        </w:rPr>
        <w:t xml:space="preserve"> Theoretically speaking, it </w:t>
      </w:r>
      <w:r w:rsidR="00A337BF">
        <w:rPr>
          <w:rFonts w:ascii="Times New Roman" w:hAnsi="Times New Roman" w:cs="Times New Roman"/>
        </w:rPr>
        <w:t xml:space="preserve">is a manifestation of </w:t>
      </w:r>
      <w:proofErr w:type="spellStart"/>
      <w:r w:rsidR="00DF178A">
        <w:rPr>
          <w:rFonts w:ascii="Times New Roman" w:hAnsi="Times New Roman" w:cs="Times New Roman"/>
        </w:rPr>
        <w:t>Aghion</w:t>
      </w:r>
      <w:proofErr w:type="spellEnd"/>
      <w:r w:rsidR="00DF178A">
        <w:rPr>
          <w:rFonts w:ascii="Times New Roman" w:hAnsi="Times New Roman" w:cs="Times New Roman"/>
        </w:rPr>
        <w:t xml:space="preserve"> and </w:t>
      </w:r>
      <w:proofErr w:type="spellStart"/>
      <w:r w:rsidR="00DF178A">
        <w:rPr>
          <w:rFonts w:ascii="Times New Roman" w:hAnsi="Times New Roman" w:cs="Times New Roman"/>
        </w:rPr>
        <w:t>Tirole’s</w:t>
      </w:r>
      <w:proofErr w:type="spellEnd"/>
      <w:r w:rsidR="00DF178A">
        <w:rPr>
          <w:rFonts w:ascii="Times New Roman" w:hAnsi="Times New Roman" w:cs="Times New Roman"/>
        </w:rPr>
        <w:t xml:space="preserve"> model of authority</w:t>
      </w:r>
      <w:r w:rsidR="007C6249">
        <w:rPr>
          <w:rFonts w:ascii="Times New Roman" w:hAnsi="Times New Roman" w:cs="Times New Roman"/>
        </w:rPr>
        <w:t xml:space="preserve"> in principal-agent relations</w:t>
      </w:r>
      <w:r w:rsidR="00DF178A">
        <w:rPr>
          <w:rFonts w:ascii="Times New Roman" w:hAnsi="Times New Roman" w:cs="Times New Roman"/>
        </w:rPr>
        <w:t>,</w:t>
      </w:r>
      <w:r w:rsidR="00DF178A" w:rsidRPr="00DF178A">
        <w:rPr>
          <w:rFonts w:ascii="Times New Roman" w:hAnsi="Times New Roman" w:cs="Times New Roman"/>
        </w:rPr>
        <w:t xml:space="preserve"> in which a </w:t>
      </w:r>
      <w:r w:rsidR="00002761">
        <w:rPr>
          <w:rFonts w:ascii="Times New Roman" w:hAnsi="Times New Roman" w:cs="Times New Roman"/>
        </w:rPr>
        <w:t xml:space="preserve">principal </w:t>
      </w:r>
      <w:r w:rsidR="00DF178A" w:rsidRPr="00DF178A">
        <w:rPr>
          <w:rFonts w:ascii="Times New Roman" w:hAnsi="Times New Roman" w:cs="Times New Roman"/>
        </w:rPr>
        <w:t xml:space="preserve">has formal authority to </w:t>
      </w:r>
      <w:proofErr w:type="gramStart"/>
      <w:r w:rsidR="00DF178A" w:rsidRPr="00DF178A">
        <w:rPr>
          <w:rFonts w:ascii="Times New Roman" w:hAnsi="Times New Roman" w:cs="Times New Roman"/>
        </w:rPr>
        <w:t>make a decision</w:t>
      </w:r>
      <w:proofErr w:type="gramEnd"/>
      <w:r w:rsidR="00DF178A" w:rsidRPr="00DF178A">
        <w:rPr>
          <w:rFonts w:ascii="Times New Roman" w:hAnsi="Times New Roman" w:cs="Times New Roman"/>
        </w:rPr>
        <w:t xml:space="preserve"> (the right to decide), but </w:t>
      </w:r>
      <w:r w:rsidR="00002761">
        <w:rPr>
          <w:rFonts w:ascii="Times New Roman" w:hAnsi="Times New Roman" w:cs="Times New Roman"/>
        </w:rPr>
        <w:t xml:space="preserve">an agent </w:t>
      </w:r>
      <w:r w:rsidR="00DF178A" w:rsidRPr="00DF178A">
        <w:rPr>
          <w:rFonts w:ascii="Times New Roman" w:hAnsi="Times New Roman" w:cs="Times New Roman"/>
        </w:rPr>
        <w:t>has real authority (the effective control over the decision)</w:t>
      </w:r>
      <w:r w:rsidR="00DF178A">
        <w:rPr>
          <w:rFonts w:ascii="Times New Roman" w:hAnsi="Times New Roman" w:cs="Times New Roman"/>
        </w:rPr>
        <w:t xml:space="preserve"> because such decision requires information in the possession of th</w:t>
      </w:r>
      <w:r w:rsidR="003D5420">
        <w:rPr>
          <w:rFonts w:ascii="Times New Roman" w:hAnsi="Times New Roman" w:cs="Times New Roman"/>
        </w:rPr>
        <w:t xml:space="preserve">e </w:t>
      </w:r>
      <w:r w:rsidR="00812215">
        <w:rPr>
          <w:rFonts w:ascii="Times New Roman" w:hAnsi="Times New Roman" w:cs="Times New Roman"/>
        </w:rPr>
        <w:t>agent</w:t>
      </w:r>
      <w:r w:rsidR="00DF178A">
        <w:rPr>
          <w:rFonts w:ascii="Times New Roman" w:hAnsi="Times New Roman" w:cs="Times New Roman"/>
        </w:rPr>
        <w:t>.</w:t>
      </w:r>
      <w:r w:rsidR="00CB1114">
        <w:rPr>
          <w:rStyle w:val="FootnoteReference"/>
          <w:rFonts w:ascii="Times New Roman" w:hAnsi="Times New Roman" w:cs="Times New Roman"/>
        </w:rPr>
        <w:footnoteReference w:id="56"/>
      </w:r>
      <w:r w:rsidR="00DF178A">
        <w:rPr>
          <w:rFonts w:ascii="Times New Roman" w:hAnsi="Times New Roman" w:cs="Times New Roman"/>
        </w:rPr>
        <w:t xml:space="preserve"> </w:t>
      </w:r>
      <w:r w:rsidR="000143BD">
        <w:rPr>
          <w:rFonts w:ascii="Times New Roman" w:hAnsi="Times New Roman" w:cs="Times New Roman"/>
        </w:rPr>
        <w:t>Interesting</w:t>
      </w:r>
      <w:r w:rsidR="002C4AEE">
        <w:rPr>
          <w:rFonts w:ascii="Times New Roman" w:hAnsi="Times New Roman" w:cs="Times New Roman"/>
        </w:rPr>
        <w:t>ly</w:t>
      </w:r>
      <w:r w:rsidR="000143BD">
        <w:rPr>
          <w:rFonts w:ascii="Times New Roman" w:hAnsi="Times New Roman" w:cs="Times New Roman"/>
        </w:rPr>
        <w:t xml:space="preserve">, regulators know about this imbalance and </w:t>
      </w:r>
      <w:r w:rsidR="00C82F87">
        <w:rPr>
          <w:rFonts w:ascii="Times New Roman" w:hAnsi="Times New Roman" w:cs="Times New Roman"/>
        </w:rPr>
        <w:t xml:space="preserve">can </w:t>
      </w:r>
      <w:r w:rsidR="000143BD">
        <w:rPr>
          <w:rFonts w:ascii="Times New Roman" w:hAnsi="Times New Roman" w:cs="Times New Roman"/>
        </w:rPr>
        <w:t xml:space="preserve">be generally suspicious about the information </w:t>
      </w:r>
      <w:r w:rsidR="007179D1">
        <w:rPr>
          <w:rFonts w:ascii="Times New Roman" w:hAnsi="Times New Roman" w:cs="Times New Roman"/>
        </w:rPr>
        <w:t xml:space="preserve">directly </w:t>
      </w:r>
      <w:r w:rsidR="000143BD">
        <w:rPr>
          <w:rFonts w:ascii="Times New Roman" w:hAnsi="Times New Roman" w:cs="Times New Roman"/>
        </w:rPr>
        <w:t xml:space="preserve">provided by </w:t>
      </w:r>
      <w:r w:rsidR="005231A0">
        <w:rPr>
          <w:rFonts w:ascii="Times New Roman" w:hAnsi="Times New Roman" w:cs="Times New Roman"/>
        </w:rPr>
        <w:t>companies</w:t>
      </w:r>
      <w:r w:rsidR="000143BD">
        <w:rPr>
          <w:rFonts w:ascii="Times New Roman" w:hAnsi="Times New Roman" w:cs="Times New Roman"/>
        </w:rPr>
        <w:t xml:space="preserve">. That is why interest groups rely on indirect mechanisms such as their </w:t>
      </w:r>
      <w:r w:rsidR="009B3093">
        <w:rPr>
          <w:rFonts w:ascii="Times New Roman" w:hAnsi="Times New Roman" w:cs="Times New Roman"/>
        </w:rPr>
        <w:t>control over datasets</w:t>
      </w:r>
      <w:r w:rsidR="006C3D85">
        <w:rPr>
          <w:rFonts w:ascii="Times New Roman" w:hAnsi="Times New Roman" w:cs="Times New Roman"/>
        </w:rPr>
        <w:t xml:space="preserve"> and </w:t>
      </w:r>
      <w:r w:rsidR="002444BB">
        <w:rPr>
          <w:rFonts w:ascii="Times New Roman" w:hAnsi="Times New Roman" w:cs="Times New Roman"/>
        </w:rPr>
        <w:t xml:space="preserve">influence over </w:t>
      </w:r>
      <w:r w:rsidR="006C3D85">
        <w:rPr>
          <w:rFonts w:ascii="Times New Roman" w:hAnsi="Times New Roman" w:cs="Times New Roman"/>
        </w:rPr>
        <w:t>academics</w:t>
      </w:r>
      <w:r w:rsidR="008E6616">
        <w:rPr>
          <w:rFonts w:ascii="Times New Roman" w:hAnsi="Times New Roman" w:cs="Times New Roman"/>
        </w:rPr>
        <w:t>;</w:t>
      </w:r>
      <w:r w:rsidR="009B3093" w:rsidRPr="00DF2E68">
        <w:rPr>
          <w:rStyle w:val="FootnoteReference"/>
          <w:rFonts w:ascii="Times New Roman" w:hAnsi="Times New Roman" w:cs="Times New Roman"/>
          <w:rPrChange w:id="139" w:author="Sima Niondi" w:date="2021-10-11T14:24:00Z">
            <w:rPr>
              <w:rStyle w:val="FootnoteReference"/>
            </w:rPr>
          </w:rPrChange>
        </w:rPr>
        <w:footnoteReference w:id="57"/>
      </w:r>
      <w:r w:rsidR="009B3093">
        <w:rPr>
          <w:rFonts w:ascii="Times New Roman" w:hAnsi="Times New Roman" w:cs="Times New Roman"/>
        </w:rPr>
        <w:t xml:space="preserve"> financial resources</w:t>
      </w:r>
      <w:r w:rsidR="009F5393">
        <w:rPr>
          <w:rFonts w:ascii="Times New Roman" w:hAnsi="Times New Roman" w:cs="Times New Roman"/>
        </w:rPr>
        <w:t xml:space="preserve"> </w:t>
      </w:r>
      <w:r w:rsidR="009F5393">
        <w:rPr>
          <w:rFonts w:ascii="Times New Roman" w:hAnsi="Times New Roman" w:cs="Times New Roman"/>
        </w:rPr>
        <w:lastRenderedPageBreak/>
        <w:t>and donations to NGOs</w:t>
      </w:r>
      <w:r w:rsidR="008E6616">
        <w:rPr>
          <w:rFonts w:ascii="Times New Roman" w:hAnsi="Times New Roman" w:cs="Times New Roman"/>
        </w:rPr>
        <w:t xml:space="preserve"> and think </w:t>
      </w:r>
      <w:r w:rsidR="008E6616" w:rsidRPr="00DF2E68">
        <w:rPr>
          <w:rFonts w:ascii="Times New Roman" w:hAnsi="Times New Roman" w:cs="Times New Roman"/>
        </w:rPr>
        <w:t>tanks</w:t>
      </w:r>
      <w:r w:rsidR="009B3093" w:rsidRPr="00DF2E68">
        <w:rPr>
          <w:rFonts w:ascii="Times New Roman" w:hAnsi="Times New Roman" w:cs="Times New Roman"/>
        </w:rPr>
        <w:t>,</w:t>
      </w:r>
      <w:r w:rsidR="009B3093" w:rsidRPr="00DF2E68">
        <w:rPr>
          <w:rStyle w:val="FootnoteReference"/>
          <w:rFonts w:ascii="Times New Roman" w:hAnsi="Times New Roman" w:cs="Times New Roman"/>
          <w:rPrChange w:id="140" w:author="Sima Niondi" w:date="2021-10-11T14:25:00Z">
            <w:rPr>
              <w:rStyle w:val="FootnoteReference"/>
            </w:rPr>
          </w:rPrChange>
        </w:rPr>
        <w:footnoteReference w:id="58"/>
      </w:r>
      <w:r w:rsidR="009B3093" w:rsidRPr="00DF2E68">
        <w:rPr>
          <w:rFonts w:ascii="Times New Roman" w:hAnsi="Times New Roman" w:cs="Times New Roman"/>
        </w:rPr>
        <w:t xml:space="preserve"> </w:t>
      </w:r>
      <w:r w:rsidR="009B0E44" w:rsidRPr="00DF2E68">
        <w:rPr>
          <w:rFonts w:ascii="Times New Roman" w:hAnsi="Times New Roman" w:cs="Times New Roman"/>
        </w:rPr>
        <w:t xml:space="preserve">control over </w:t>
      </w:r>
      <w:r w:rsidR="009B3093" w:rsidRPr="00DF2E68">
        <w:rPr>
          <w:rFonts w:ascii="Times New Roman" w:hAnsi="Times New Roman" w:cs="Times New Roman"/>
        </w:rPr>
        <w:t>human capital,</w:t>
      </w:r>
      <w:r w:rsidR="009B3093" w:rsidRPr="00DF2E68">
        <w:rPr>
          <w:rStyle w:val="FootnoteReference"/>
          <w:rFonts w:ascii="Times New Roman" w:hAnsi="Times New Roman" w:cs="Times New Roman"/>
          <w:rPrChange w:id="141" w:author="Sima Niondi" w:date="2021-10-11T14:25:00Z">
            <w:rPr>
              <w:rStyle w:val="FootnoteReference"/>
            </w:rPr>
          </w:rPrChange>
        </w:rPr>
        <w:footnoteReference w:id="59"/>
      </w:r>
      <w:r w:rsidR="009B3093" w:rsidRPr="00DF2E68">
        <w:rPr>
          <w:rFonts w:ascii="Times New Roman" w:hAnsi="Times New Roman" w:cs="Times New Roman"/>
        </w:rPr>
        <w:t xml:space="preserve"> </w:t>
      </w:r>
      <w:r w:rsidR="002C1771" w:rsidRPr="00DF2E68">
        <w:rPr>
          <w:rFonts w:ascii="Times New Roman" w:hAnsi="Times New Roman" w:cs="Times New Roman"/>
        </w:rPr>
        <w:t xml:space="preserve">sponsorship of </w:t>
      </w:r>
      <w:r w:rsidR="009B3093" w:rsidRPr="00DF2E68">
        <w:rPr>
          <w:rFonts w:ascii="Times New Roman" w:hAnsi="Times New Roman" w:cs="Times New Roman"/>
        </w:rPr>
        <w:t>training programs,</w:t>
      </w:r>
      <w:r w:rsidR="009B3093" w:rsidRPr="00DF2E68">
        <w:rPr>
          <w:rStyle w:val="FootnoteReference"/>
          <w:rFonts w:ascii="Times New Roman" w:hAnsi="Times New Roman" w:cs="Times New Roman"/>
          <w:rPrChange w:id="142" w:author="Sima Niondi" w:date="2021-10-11T14:25:00Z">
            <w:rPr>
              <w:rStyle w:val="FootnoteReference"/>
            </w:rPr>
          </w:rPrChange>
        </w:rPr>
        <w:footnoteReference w:id="60"/>
      </w:r>
      <w:r w:rsidR="009B3093" w:rsidRPr="00DF2E68">
        <w:rPr>
          <w:rFonts w:ascii="Times New Roman" w:hAnsi="Times New Roman" w:cs="Times New Roman"/>
        </w:rPr>
        <w:t xml:space="preserve"> and </w:t>
      </w:r>
      <w:r w:rsidR="0097315A" w:rsidRPr="00DF2E68">
        <w:rPr>
          <w:rFonts w:ascii="Times New Roman" w:hAnsi="Times New Roman" w:cs="Times New Roman"/>
        </w:rPr>
        <w:t>even influence over</w:t>
      </w:r>
      <w:r w:rsidR="0097315A">
        <w:rPr>
          <w:rFonts w:ascii="Times New Roman" w:hAnsi="Times New Roman" w:cs="Times New Roman"/>
        </w:rPr>
        <w:t xml:space="preserve"> media </w:t>
      </w:r>
      <w:r w:rsidR="0097315A" w:rsidRPr="00DF2E68">
        <w:rPr>
          <w:rFonts w:ascii="Times New Roman" w:hAnsi="Times New Roman" w:cs="Times New Roman"/>
        </w:rPr>
        <w:t>coverage</w:t>
      </w:r>
      <w:r w:rsidR="009B3093" w:rsidRPr="00DF2E68">
        <w:rPr>
          <w:rStyle w:val="FootnoteReference"/>
          <w:rFonts w:ascii="Times New Roman" w:hAnsi="Times New Roman" w:cs="Times New Roman"/>
          <w:rPrChange w:id="143" w:author="Sima Niondi" w:date="2021-10-11T14:25:00Z">
            <w:rPr>
              <w:rStyle w:val="FootnoteReference"/>
            </w:rPr>
          </w:rPrChange>
        </w:rPr>
        <w:footnoteReference w:id="61"/>
      </w:r>
      <w:r w:rsidR="00AC3C3C" w:rsidRPr="00DF2E68">
        <w:rPr>
          <w:rFonts w:ascii="Times New Roman" w:hAnsi="Times New Roman" w:cs="Times New Roman"/>
        </w:rPr>
        <w:t xml:space="preserve"> to</w:t>
      </w:r>
      <w:r w:rsidR="009B3093">
        <w:rPr>
          <w:rFonts w:ascii="Times New Roman" w:hAnsi="Times New Roman" w:cs="Times New Roman"/>
        </w:rPr>
        <w:t xml:space="preserve"> convinc</w:t>
      </w:r>
      <w:r w:rsidR="00AC3C3C">
        <w:rPr>
          <w:rFonts w:ascii="Times New Roman" w:hAnsi="Times New Roman" w:cs="Times New Roman"/>
        </w:rPr>
        <w:t>e</w:t>
      </w:r>
      <w:r w:rsidR="009B3093">
        <w:rPr>
          <w:rFonts w:ascii="Times New Roman" w:hAnsi="Times New Roman" w:cs="Times New Roman"/>
        </w:rPr>
        <w:t xml:space="preserve"> </w:t>
      </w:r>
      <w:r w:rsidR="00221DE5">
        <w:rPr>
          <w:rFonts w:ascii="Times New Roman" w:hAnsi="Times New Roman" w:cs="Times New Roman"/>
        </w:rPr>
        <w:t xml:space="preserve">regulators </w:t>
      </w:r>
      <w:r w:rsidR="009B3093">
        <w:rPr>
          <w:rFonts w:ascii="Times New Roman" w:hAnsi="Times New Roman" w:cs="Times New Roman"/>
        </w:rPr>
        <w:t>t</w:t>
      </w:r>
      <w:r w:rsidR="006351EE">
        <w:rPr>
          <w:rFonts w:ascii="Times New Roman" w:hAnsi="Times New Roman" w:cs="Times New Roman"/>
        </w:rPr>
        <w:t xml:space="preserve">hat a decision that benefits the interest group is </w:t>
      </w:r>
      <w:r w:rsidR="008A118E">
        <w:rPr>
          <w:rFonts w:ascii="Times New Roman" w:hAnsi="Times New Roman" w:cs="Times New Roman"/>
        </w:rPr>
        <w:t>in</w:t>
      </w:r>
      <w:r w:rsidR="006351EE">
        <w:rPr>
          <w:rFonts w:ascii="Times New Roman" w:hAnsi="Times New Roman" w:cs="Times New Roman"/>
        </w:rPr>
        <w:t xml:space="preserve"> the public</w:t>
      </w:r>
      <w:r w:rsidR="00AB5609">
        <w:rPr>
          <w:rFonts w:ascii="Times New Roman" w:hAnsi="Times New Roman" w:cs="Times New Roman"/>
        </w:rPr>
        <w:t>’</w:t>
      </w:r>
      <w:r w:rsidR="00370097">
        <w:rPr>
          <w:rFonts w:ascii="Times New Roman" w:hAnsi="Times New Roman" w:cs="Times New Roman"/>
        </w:rPr>
        <w:t>s best</w:t>
      </w:r>
      <w:r w:rsidR="006351EE">
        <w:rPr>
          <w:rFonts w:ascii="Times New Roman" w:hAnsi="Times New Roman" w:cs="Times New Roman"/>
        </w:rPr>
        <w:t xml:space="preserve"> interest</w:t>
      </w:r>
      <w:r w:rsidR="009B3093">
        <w:rPr>
          <w:rFonts w:ascii="Times New Roman" w:hAnsi="Times New Roman" w:cs="Times New Roman"/>
        </w:rPr>
        <w:t xml:space="preserve">. </w:t>
      </w:r>
      <w:r w:rsidR="006E7892">
        <w:rPr>
          <w:rFonts w:ascii="Times New Roman" w:hAnsi="Times New Roman" w:cs="Times New Roman"/>
        </w:rPr>
        <w:t>E</w:t>
      </w:r>
      <w:r w:rsidR="009B3093">
        <w:rPr>
          <w:rFonts w:ascii="Times New Roman" w:hAnsi="Times New Roman" w:cs="Times New Roman"/>
        </w:rPr>
        <w:t xml:space="preserve">pistemological capture is </w:t>
      </w:r>
      <w:r w:rsidR="00EA0030">
        <w:rPr>
          <w:rFonts w:ascii="Times New Roman" w:hAnsi="Times New Roman" w:cs="Times New Roman"/>
        </w:rPr>
        <w:t>unlikely to be democratically accountable</w:t>
      </w:r>
      <w:r w:rsidR="00A25C3E">
        <w:rPr>
          <w:rFonts w:ascii="Times New Roman" w:hAnsi="Times New Roman" w:cs="Times New Roman"/>
        </w:rPr>
        <w:t>, as it partially relies on control over information and discourse, bu</w:t>
      </w:r>
      <w:r w:rsidR="00C643A2">
        <w:rPr>
          <w:rFonts w:ascii="Times New Roman" w:hAnsi="Times New Roman" w:cs="Times New Roman"/>
        </w:rPr>
        <w:t>t</w:t>
      </w:r>
      <w:r w:rsidR="00A25C3E">
        <w:rPr>
          <w:rFonts w:ascii="Times New Roman" w:hAnsi="Times New Roman" w:cs="Times New Roman"/>
        </w:rPr>
        <w:t xml:space="preserve"> exceptions may exist.</w:t>
      </w:r>
      <w:r w:rsidR="00F85CCE">
        <w:rPr>
          <w:rFonts w:ascii="Times New Roman" w:hAnsi="Times New Roman" w:cs="Times New Roman"/>
        </w:rPr>
        <w:t xml:space="preserve"> In addition,</w:t>
      </w:r>
      <w:r w:rsidR="00E3303E">
        <w:rPr>
          <w:rFonts w:ascii="Times New Roman" w:hAnsi="Times New Roman" w:cs="Times New Roman"/>
        </w:rPr>
        <w:t xml:space="preserve"> it is </w:t>
      </w:r>
      <w:r w:rsidR="009B3093">
        <w:rPr>
          <w:rFonts w:ascii="Times New Roman" w:hAnsi="Times New Roman" w:cs="Times New Roman"/>
        </w:rPr>
        <w:t>hard to detect</w:t>
      </w:r>
      <w:r w:rsidR="0099148C">
        <w:rPr>
          <w:rFonts w:ascii="Times New Roman" w:hAnsi="Times New Roman" w:cs="Times New Roman"/>
        </w:rPr>
        <w:t>—</w:t>
      </w:r>
      <w:r w:rsidR="006E7892">
        <w:rPr>
          <w:rFonts w:ascii="Times New Roman" w:hAnsi="Times New Roman" w:cs="Times New Roman"/>
        </w:rPr>
        <w:t>experts</w:t>
      </w:r>
      <w:r w:rsidR="0099148C">
        <w:rPr>
          <w:rFonts w:ascii="Times New Roman" w:hAnsi="Times New Roman" w:cs="Times New Roman"/>
        </w:rPr>
        <w:t xml:space="preserve"> </w:t>
      </w:r>
      <w:r w:rsidR="006E7892">
        <w:rPr>
          <w:rFonts w:ascii="Times New Roman" w:hAnsi="Times New Roman" w:cs="Times New Roman"/>
        </w:rPr>
        <w:t>are usually acting in good</w:t>
      </w:r>
      <w:ins w:id="144" w:author="Sima Niondi" w:date="2021-10-12T15:33:00Z">
        <w:r w:rsidR="00C35DC2">
          <w:rPr>
            <w:rFonts w:ascii="Times New Roman" w:hAnsi="Times New Roman" w:cs="Times New Roman"/>
          </w:rPr>
          <w:t xml:space="preserve"> </w:t>
        </w:r>
      </w:ins>
      <w:del w:id="145" w:author="Sima Niondi" w:date="2021-10-12T15:33:00Z">
        <w:r w:rsidR="006E7892" w:rsidDel="00C35DC2">
          <w:rPr>
            <w:rFonts w:ascii="Times New Roman" w:hAnsi="Times New Roman" w:cs="Times New Roman"/>
          </w:rPr>
          <w:delText>-</w:delText>
        </w:r>
      </w:del>
      <w:r w:rsidR="006E7892">
        <w:rPr>
          <w:rFonts w:ascii="Times New Roman" w:hAnsi="Times New Roman" w:cs="Times New Roman"/>
        </w:rPr>
        <w:t>faith</w:t>
      </w:r>
      <w:r w:rsidR="0099148C">
        <w:rPr>
          <w:rFonts w:ascii="Times New Roman" w:hAnsi="Times New Roman" w:cs="Times New Roman"/>
        </w:rPr>
        <w:t xml:space="preserve">—making it </w:t>
      </w:r>
      <w:r w:rsidR="009B3093">
        <w:rPr>
          <w:rFonts w:ascii="Times New Roman" w:hAnsi="Times New Roman" w:cs="Times New Roman"/>
        </w:rPr>
        <w:t xml:space="preserve">likely </w:t>
      </w:r>
      <w:r w:rsidR="0099148C">
        <w:rPr>
          <w:rFonts w:ascii="Times New Roman" w:hAnsi="Times New Roman" w:cs="Times New Roman"/>
        </w:rPr>
        <w:t xml:space="preserve">more </w:t>
      </w:r>
      <w:r w:rsidR="009B3093">
        <w:rPr>
          <w:rFonts w:ascii="Times New Roman" w:hAnsi="Times New Roman" w:cs="Times New Roman"/>
        </w:rPr>
        <w:t xml:space="preserve">pervasive </w:t>
      </w:r>
      <w:r w:rsidR="0099148C">
        <w:rPr>
          <w:rFonts w:ascii="Times New Roman" w:hAnsi="Times New Roman" w:cs="Times New Roman"/>
        </w:rPr>
        <w:t xml:space="preserve">but </w:t>
      </w:r>
      <w:r w:rsidR="009B3093">
        <w:rPr>
          <w:rFonts w:ascii="Times New Roman" w:hAnsi="Times New Roman" w:cs="Times New Roman"/>
        </w:rPr>
        <w:t>no less dangerous to general welfare than the traditional one.</w:t>
      </w:r>
    </w:p>
    <w:p w14:paraId="0C169F07" w14:textId="0DF451B7" w:rsidR="00100C65" w:rsidRDefault="00EE1093" w:rsidP="007D1F1F">
      <w:pPr>
        <w:spacing w:before="100" w:after="100"/>
        <w:ind w:left="-180" w:right="-180" w:firstLine="900"/>
        <w:jc w:val="both"/>
        <w:rPr>
          <w:rFonts w:ascii="Times New Roman" w:hAnsi="Times New Roman" w:cs="Times New Roman"/>
        </w:rPr>
      </w:pPr>
      <w:r>
        <w:rPr>
          <w:rFonts w:ascii="Times New Roman" w:hAnsi="Times New Roman" w:cs="Times New Roman"/>
        </w:rPr>
        <w:t>The final</w:t>
      </w:r>
      <w:r w:rsidR="0099148C">
        <w:rPr>
          <w:rFonts w:ascii="Times New Roman" w:hAnsi="Times New Roman" w:cs="Times New Roman"/>
        </w:rPr>
        <w:t xml:space="preserve"> </w:t>
      </w:r>
      <w:r>
        <w:rPr>
          <w:rFonts w:ascii="Times New Roman" w:hAnsi="Times New Roman" w:cs="Times New Roman"/>
        </w:rPr>
        <w:t xml:space="preserve">mechanism is what we call the Chomsky </w:t>
      </w:r>
      <w:r w:rsidRPr="00DF2E68">
        <w:rPr>
          <w:rFonts w:ascii="Times New Roman" w:hAnsi="Times New Roman" w:cs="Times New Roman"/>
        </w:rPr>
        <w:t>effect,</w:t>
      </w:r>
      <w:r w:rsidRPr="00DF2E68">
        <w:rPr>
          <w:rStyle w:val="FootnoteReference"/>
          <w:rFonts w:ascii="Times New Roman" w:hAnsi="Times New Roman" w:cs="Times New Roman"/>
          <w:rPrChange w:id="146" w:author="Sima Niondi" w:date="2021-10-11T14:26:00Z">
            <w:rPr>
              <w:rStyle w:val="FootnoteReference"/>
            </w:rPr>
          </w:rPrChange>
        </w:rPr>
        <w:footnoteReference w:id="62"/>
      </w:r>
      <w:r>
        <w:rPr>
          <w:rFonts w:ascii="Times New Roman" w:hAnsi="Times New Roman" w:cs="Times New Roman"/>
        </w:rPr>
        <w:t xml:space="preserve"> or the process through which experts are disproportionally </w:t>
      </w:r>
      <w:r w:rsidR="008A1425">
        <w:rPr>
          <w:rFonts w:ascii="Times New Roman" w:hAnsi="Times New Roman" w:cs="Times New Roman"/>
        </w:rPr>
        <w:t xml:space="preserve">selected </w:t>
      </w:r>
      <w:r>
        <w:rPr>
          <w:rFonts w:ascii="Times New Roman" w:hAnsi="Times New Roman" w:cs="Times New Roman"/>
        </w:rPr>
        <w:t xml:space="preserve">from </w:t>
      </w:r>
      <w:r w:rsidR="00191E27">
        <w:rPr>
          <w:rFonts w:ascii="Times New Roman" w:hAnsi="Times New Roman" w:cs="Times New Roman"/>
        </w:rPr>
        <w:t xml:space="preserve">a pool of </w:t>
      </w:r>
      <w:r>
        <w:rPr>
          <w:rFonts w:ascii="Times New Roman" w:hAnsi="Times New Roman" w:cs="Times New Roman"/>
        </w:rPr>
        <w:t>people with an ideology that benefit</w:t>
      </w:r>
      <w:r w:rsidR="00704CAD">
        <w:rPr>
          <w:rFonts w:ascii="Times New Roman" w:hAnsi="Times New Roman" w:cs="Times New Roman"/>
        </w:rPr>
        <w:t>s</w:t>
      </w:r>
      <w:r>
        <w:rPr>
          <w:rFonts w:ascii="Times New Roman" w:hAnsi="Times New Roman" w:cs="Times New Roman"/>
        </w:rPr>
        <w:t xml:space="preserve"> </w:t>
      </w:r>
      <w:r w:rsidR="0030226A">
        <w:rPr>
          <w:rFonts w:ascii="Times New Roman" w:hAnsi="Times New Roman" w:cs="Times New Roman"/>
        </w:rPr>
        <w:t xml:space="preserve">special </w:t>
      </w:r>
      <w:r>
        <w:rPr>
          <w:rFonts w:ascii="Times New Roman" w:hAnsi="Times New Roman" w:cs="Times New Roman"/>
        </w:rPr>
        <w:t xml:space="preserve">interest </w:t>
      </w:r>
      <w:r w:rsidRPr="00DF2E68">
        <w:rPr>
          <w:rFonts w:ascii="Times New Roman" w:hAnsi="Times New Roman" w:cs="Times New Roman"/>
        </w:rPr>
        <w:t>groups.</w:t>
      </w:r>
      <w:r w:rsidR="007D1F1F" w:rsidRPr="00DF2E68">
        <w:rPr>
          <w:rStyle w:val="FootnoteReference"/>
          <w:rFonts w:ascii="Times New Roman" w:hAnsi="Times New Roman" w:cs="Times New Roman"/>
          <w:rPrChange w:id="147" w:author="Sima Niondi" w:date="2021-10-11T14:26:00Z">
            <w:rPr>
              <w:rStyle w:val="FootnoteReference"/>
            </w:rPr>
          </w:rPrChange>
        </w:rPr>
        <w:footnoteReference w:id="63"/>
      </w:r>
      <w:r w:rsidRPr="00DF2E68">
        <w:rPr>
          <w:rFonts w:ascii="Times New Roman" w:hAnsi="Times New Roman" w:cs="Times New Roman"/>
        </w:rPr>
        <w:t xml:space="preserve"> </w:t>
      </w:r>
      <w:r w:rsidR="004A6605" w:rsidRPr="00DF2E68">
        <w:rPr>
          <w:rFonts w:ascii="Times New Roman" w:hAnsi="Times New Roman" w:cs="Times New Roman"/>
        </w:rPr>
        <w:t>The</w:t>
      </w:r>
      <w:r w:rsidR="004A6605">
        <w:rPr>
          <w:rFonts w:ascii="Times New Roman" w:hAnsi="Times New Roman" w:cs="Times New Roman"/>
        </w:rPr>
        <w:t xml:space="preserve"> democratic legitimacy of this system is tied to the legitimacy of the appointment process itself</w:t>
      </w:r>
      <w:r w:rsidR="00A502BF">
        <w:rPr>
          <w:rFonts w:ascii="Times New Roman" w:hAnsi="Times New Roman" w:cs="Times New Roman"/>
        </w:rPr>
        <w:t xml:space="preserve"> and the amount of public vetting involved</w:t>
      </w:r>
      <w:r w:rsidR="004A6605">
        <w:rPr>
          <w:rFonts w:ascii="Times New Roman" w:hAnsi="Times New Roman" w:cs="Times New Roman"/>
        </w:rPr>
        <w:t xml:space="preserve">: if </w:t>
      </w:r>
      <w:r w:rsidR="00AB5609">
        <w:rPr>
          <w:rFonts w:ascii="Times New Roman" w:hAnsi="Times New Roman" w:cs="Times New Roman"/>
        </w:rPr>
        <w:t xml:space="preserve">the President or Congressional members campaigned on </w:t>
      </w:r>
      <w:r w:rsidR="004A6605">
        <w:rPr>
          <w:rFonts w:ascii="Times New Roman" w:hAnsi="Times New Roman" w:cs="Times New Roman"/>
        </w:rPr>
        <w:t>th</w:t>
      </w:r>
      <w:r w:rsidR="00AB5609">
        <w:rPr>
          <w:rFonts w:ascii="Times New Roman" w:hAnsi="Times New Roman" w:cs="Times New Roman"/>
        </w:rPr>
        <w:t>e</w:t>
      </w:r>
      <w:r w:rsidR="004A6605">
        <w:rPr>
          <w:rFonts w:ascii="Times New Roman" w:hAnsi="Times New Roman" w:cs="Times New Roman"/>
        </w:rPr>
        <w:t xml:space="preserve"> topic</w:t>
      </w:r>
      <w:r w:rsidR="00BF5E2B">
        <w:rPr>
          <w:rFonts w:ascii="Times New Roman" w:hAnsi="Times New Roman" w:cs="Times New Roman"/>
        </w:rPr>
        <w:t>,</w:t>
      </w:r>
      <w:r w:rsidR="004A6605">
        <w:rPr>
          <w:rFonts w:ascii="Times New Roman" w:hAnsi="Times New Roman" w:cs="Times New Roman"/>
        </w:rPr>
        <w:t xml:space="preserve"> </w:t>
      </w:r>
      <w:r w:rsidR="007D1F1F">
        <w:rPr>
          <w:rFonts w:ascii="Times New Roman" w:hAnsi="Times New Roman" w:cs="Times New Roman"/>
        </w:rPr>
        <w:t>the expert was</w:t>
      </w:r>
      <w:r w:rsidR="007F0196">
        <w:rPr>
          <w:rFonts w:ascii="Times New Roman" w:hAnsi="Times New Roman" w:cs="Times New Roman"/>
        </w:rPr>
        <w:t xml:space="preserve"> questioned about </w:t>
      </w:r>
      <w:r w:rsidR="00B33257">
        <w:rPr>
          <w:rFonts w:ascii="Times New Roman" w:hAnsi="Times New Roman" w:cs="Times New Roman"/>
        </w:rPr>
        <w:t xml:space="preserve">his views during the appointment process </w:t>
      </w:r>
      <w:r w:rsidR="007F0196">
        <w:rPr>
          <w:rFonts w:ascii="Times New Roman" w:hAnsi="Times New Roman" w:cs="Times New Roman"/>
        </w:rPr>
        <w:t>and</w:t>
      </w:r>
      <w:r w:rsidR="003B2AB1">
        <w:rPr>
          <w:rFonts w:ascii="Times New Roman" w:hAnsi="Times New Roman" w:cs="Times New Roman"/>
        </w:rPr>
        <w:t>/or</w:t>
      </w:r>
      <w:r w:rsidR="00E14D96">
        <w:rPr>
          <w:rFonts w:ascii="Times New Roman" w:hAnsi="Times New Roman" w:cs="Times New Roman"/>
        </w:rPr>
        <w:t xml:space="preserve"> was</w:t>
      </w:r>
      <w:r w:rsidR="007D1F1F">
        <w:rPr>
          <w:rFonts w:ascii="Times New Roman" w:hAnsi="Times New Roman" w:cs="Times New Roman"/>
        </w:rPr>
        <w:t xml:space="preserve"> specifically appointed to implement</w:t>
      </w:r>
      <w:r w:rsidR="00405432">
        <w:rPr>
          <w:rFonts w:ascii="Times New Roman" w:hAnsi="Times New Roman" w:cs="Times New Roman"/>
        </w:rPr>
        <w:t xml:space="preserve"> specific policies</w:t>
      </w:r>
      <w:r w:rsidR="007D1F1F">
        <w:rPr>
          <w:rFonts w:ascii="Times New Roman" w:hAnsi="Times New Roman" w:cs="Times New Roman"/>
        </w:rPr>
        <w:t xml:space="preserve">, then this would be the type of indirect democratic accountability referenced to above. The opposite happens, however, if experts are appointed without a clear mandate or much public scrutiny, or even worse if they advocate for a policy during the appointment process but implement another once </w:t>
      </w:r>
      <w:r w:rsidR="00554CD6">
        <w:rPr>
          <w:rFonts w:ascii="Times New Roman" w:hAnsi="Times New Roman" w:cs="Times New Roman"/>
        </w:rPr>
        <w:t>confirmed</w:t>
      </w:r>
      <w:r w:rsidR="007D1F1F">
        <w:rPr>
          <w:rFonts w:ascii="Times New Roman" w:hAnsi="Times New Roman" w:cs="Times New Roman"/>
        </w:rPr>
        <w:t xml:space="preserve">. </w:t>
      </w:r>
    </w:p>
    <w:p w14:paraId="291B1814" w14:textId="0FE319C0" w:rsidR="00361F0E" w:rsidRPr="002859D8" w:rsidRDefault="00232806" w:rsidP="002859D8">
      <w:pPr>
        <w:spacing w:before="100" w:after="100"/>
        <w:ind w:left="-180" w:right="-180" w:firstLine="900"/>
        <w:jc w:val="both"/>
        <w:rPr>
          <w:rFonts w:ascii="Times New Roman" w:hAnsi="Times New Roman"/>
        </w:rPr>
      </w:pPr>
      <w:r>
        <w:rPr>
          <w:rFonts w:ascii="Times New Roman" w:hAnsi="Times New Roman"/>
        </w:rPr>
        <w:t>F</w:t>
      </w:r>
      <w:r w:rsidR="002A616D">
        <w:rPr>
          <w:rFonts w:ascii="Times New Roman" w:hAnsi="Times New Roman" w:cs="Times New Roman"/>
        </w:rPr>
        <w:t>or all three mechanisms, t</w:t>
      </w:r>
      <w:r w:rsidR="00361F0E">
        <w:rPr>
          <w:rFonts w:ascii="Times New Roman" w:hAnsi="Times New Roman" w:cs="Times New Roman"/>
        </w:rPr>
        <w:t>he likelihood that special interest</w:t>
      </w:r>
      <w:r w:rsidR="00F2706D">
        <w:rPr>
          <w:rFonts w:ascii="Times New Roman" w:hAnsi="Times New Roman" w:cs="Times New Roman"/>
        </w:rPr>
        <w:t>s</w:t>
      </w:r>
      <w:r w:rsidR="00361F0E">
        <w:rPr>
          <w:rFonts w:ascii="Times New Roman" w:hAnsi="Times New Roman" w:cs="Times New Roman"/>
        </w:rPr>
        <w:t xml:space="preserve"> </w:t>
      </w:r>
      <w:r w:rsidR="00C57073">
        <w:rPr>
          <w:rFonts w:ascii="Times New Roman" w:hAnsi="Times New Roman" w:cs="Times New Roman"/>
        </w:rPr>
        <w:t xml:space="preserve">are successful </w:t>
      </w:r>
      <w:r w:rsidR="002A616D">
        <w:rPr>
          <w:rFonts w:ascii="Times New Roman" w:hAnsi="Times New Roman" w:cs="Times New Roman"/>
        </w:rPr>
        <w:t xml:space="preserve">is </w:t>
      </w:r>
      <w:r w:rsidR="000D06C3">
        <w:rPr>
          <w:rFonts w:ascii="Times New Roman" w:hAnsi="Times New Roman" w:cs="Times New Roman"/>
        </w:rPr>
        <w:t xml:space="preserve">also </w:t>
      </w:r>
      <w:r w:rsidR="002A616D">
        <w:rPr>
          <w:rFonts w:ascii="Times New Roman" w:hAnsi="Times New Roman" w:cs="Times New Roman"/>
        </w:rPr>
        <w:t>tied to the institutional design of th</w:t>
      </w:r>
      <w:r w:rsidR="000543B3">
        <w:rPr>
          <w:rFonts w:ascii="Times New Roman" w:hAnsi="Times New Roman" w:cs="Times New Roman"/>
        </w:rPr>
        <w:t>e</w:t>
      </w:r>
      <w:r w:rsidR="002A616D">
        <w:rPr>
          <w:rFonts w:ascii="Times New Roman" w:hAnsi="Times New Roman" w:cs="Times New Roman"/>
        </w:rPr>
        <w:t xml:space="preserve"> </w:t>
      </w:r>
      <w:r w:rsidR="00EC4E35">
        <w:rPr>
          <w:rFonts w:ascii="Times New Roman" w:hAnsi="Times New Roman" w:cs="Times New Roman"/>
        </w:rPr>
        <w:t>system</w:t>
      </w:r>
      <w:r w:rsidR="002859D8">
        <w:rPr>
          <w:rFonts w:ascii="Times New Roman" w:hAnsi="Times New Roman" w:cs="Times New Roman"/>
        </w:rPr>
        <w:t>, which can facilitate or hinder this process</w:t>
      </w:r>
      <w:r w:rsidR="002A616D">
        <w:rPr>
          <w:rFonts w:ascii="Times New Roman" w:hAnsi="Times New Roman" w:cs="Times New Roman"/>
        </w:rPr>
        <w:t xml:space="preserve">. </w:t>
      </w:r>
      <w:r>
        <w:rPr>
          <w:rFonts w:ascii="Times New Roman" w:hAnsi="Times New Roman"/>
        </w:rPr>
        <w:t>Capture is costly to the public—now forced to pay rents—</w:t>
      </w:r>
      <w:r w:rsidR="0008321A">
        <w:rPr>
          <w:rFonts w:ascii="Times New Roman" w:hAnsi="Times New Roman"/>
        </w:rPr>
        <w:t>an</w:t>
      </w:r>
      <w:r w:rsidR="00B0279E">
        <w:rPr>
          <w:rFonts w:ascii="Times New Roman" w:hAnsi="Times New Roman"/>
        </w:rPr>
        <w:t>d</w:t>
      </w:r>
      <w:r w:rsidR="0008321A">
        <w:rPr>
          <w:rFonts w:ascii="Times New Roman" w:hAnsi="Times New Roman"/>
        </w:rPr>
        <w:t xml:space="preserve"> may lead to civil pushback</w:t>
      </w:r>
      <w:r>
        <w:rPr>
          <w:rFonts w:ascii="Times New Roman" w:hAnsi="Times New Roman"/>
        </w:rPr>
        <w:t xml:space="preserve">. </w:t>
      </w:r>
      <w:r w:rsidR="00B0279E">
        <w:rPr>
          <w:rFonts w:ascii="Times New Roman" w:hAnsi="Times New Roman"/>
        </w:rPr>
        <w:t>In order to overcome or prevent this,</w:t>
      </w:r>
      <w:r>
        <w:rPr>
          <w:rFonts w:ascii="Times New Roman" w:hAnsi="Times New Roman"/>
        </w:rPr>
        <w:t xml:space="preserve"> </w:t>
      </w:r>
      <w:r w:rsidR="00F02589">
        <w:rPr>
          <w:rFonts w:ascii="Times New Roman" w:hAnsi="Times New Roman"/>
        </w:rPr>
        <w:t xml:space="preserve">effective </w:t>
      </w:r>
      <w:r>
        <w:rPr>
          <w:rFonts w:ascii="Times New Roman" w:hAnsi="Times New Roman" w:cs="Times New Roman"/>
        </w:rPr>
        <w:t>r</w:t>
      </w:r>
      <w:r w:rsidR="002A616D">
        <w:rPr>
          <w:rFonts w:ascii="Times New Roman" w:hAnsi="Times New Roman" w:cs="Times New Roman"/>
        </w:rPr>
        <w:t xml:space="preserve">egulatory </w:t>
      </w:r>
      <w:r w:rsidR="00361F0E">
        <w:rPr>
          <w:rFonts w:ascii="Times New Roman" w:hAnsi="Times New Roman" w:cs="Times New Roman"/>
        </w:rPr>
        <w:t>capture requires an investment by interest groups, who must spend money</w:t>
      </w:r>
      <w:r w:rsidR="001927CE">
        <w:rPr>
          <w:rFonts w:ascii="Times New Roman" w:hAnsi="Times New Roman" w:cs="Times New Roman"/>
        </w:rPr>
        <w:t xml:space="preserve"> and other forms of political capital (</w:t>
      </w:r>
      <w:r w:rsidR="00F41839">
        <w:rPr>
          <w:rFonts w:ascii="Times New Roman" w:hAnsi="Times New Roman" w:cs="Times New Roman"/>
        </w:rPr>
        <w:t xml:space="preserve">e.g. </w:t>
      </w:r>
      <w:r w:rsidR="00464096">
        <w:rPr>
          <w:rFonts w:ascii="Times New Roman" w:hAnsi="Times New Roman" w:cs="Times New Roman"/>
        </w:rPr>
        <w:t xml:space="preserve">mobilization of stakeholders, </w:t>
      </w:r>
      <w:r w:rsidR="00F41839">
        <w:rPr>
          <w:rFonts w:ascii="Times New Roman" w:hAnsi="Times New Roman" w:cs="Times New Roman"/>
        </w:rPr>
        <w:t xml:space="preserve">control over the media, </w:t>
      </w:r>
      <w:r w:rsidR="00E85669">
        <w:rPr>
          <w:rFonts w:ascii="Times New Roman" w:hAnsi="Times New Roman" w:cs="Times New Roman"/>
        </w:rPr>
        <w:t xml:space="preserve">engagement with </w:t>
      </w:r>
      <w:r w:rsidR="00F41839">
        <w:rPr>
          <w:rFonts w:ascii="Times New Roman" w:hAnsi="Times New Roman" w:cs="Times New Roman"/>
        </w:rPr>
        <w:t>academics, etc.</w:t>
      </w:r>
      <w:r w:rsidR="001927CE">
        <w:rPr>
          <w:rFonts w:ascii="Times New Roman" w:hAnsi="Times New Roman" w:cs="Times New Roman"/>
        </w:rPr>
        <w:t>)</w:t>
      </w:r>
      <w:r w:rsidR="00361F0E">
        <w:rPr>
          <w:rFonts w:ascii="Times New Roman" w:hAnsi="Times New Roman" w:cs="Times New Roman"/>
        </w:rPr>
        <w:t xml:space="preserve"> to </w:t>
      </w:r>
      <w:r w:rsidR="001927CE">
        <w:rPr>
          <w:rFonts w:ascii="Times New Roman" w:hAnsi="Times New Roman" w:cs="Times New Roman"/>
        </w:rPr>
        <w:t xml:space="preserve">promote </w:t>
      </w:r>
      <w:r w:rsidR="00361F0E">
        <w:rPr>
          <w:rFonts w:ascii="Times New Roman" w:hAnsi="Times New Roman" w:cs="Times New Roman"/>
        </w:rPr>
        <w:t>their interests</w:t>
      </w:r>
      <w:r w:rsidR="000809D9">
        <w:rPr>
          <w:rFonts w:ascii="Times New Roman" w:hAnsi="Times New Roman" w:cs="Times New Roman"/>
        </w:rPr>
        <w:t xml:space="preserve"> without raising awareness</w:t>
      </w:r>
      <w:r w:rsidR="007F6A10">
        <w:rPr>
          <w:rFonts w:ascii="Times New Roman" w:hAnsi="Times New Roman" w:cs="Times New Roman"/>
        </w:rPr>
        <w:t xml:space="preserve"> and/or </w:t>
      </w:r>
      <w:r w:rsidR="00105EEA">
        <w:rPr>
          <w:rFonts w:ascii="Times New Roman" w:hAnsi="Times New Roman" w:cs="Times New Roman"/>
        </w:rPr>
        <w:t xml:space="preserve">enabling </w:t>
      </w:r>
      <w:r w:rsidR="007F6A10">
        <w:rPr>
          <w:rFonts w:ascii="Times New Roman" w:hAnsi="Times New Roman" w:cs="Times New Roman"/>
        </w:rPr>
        <w:t>to such pushback</w:t>
      </w:r>
      <w:r w:rsidR="00361F0E" w:rsidRPr="00E946E7">
        <w:rPr>
          <w:rFonts w:ascii="Times New Roman" w:hAnsi="Times New Roman"/>
        </w:rPr>
        <w:t>.</w:t>
      </w:r>
      <w:r w:rsidR="004877AA">
        <w:rPr>
          <w:rStyle w:val="FootnoteReference"/>
          <w:rFonts w:ascii="Times New Roman" w:hAnsi="Times New Roman"/>
        </w:rPr>
        <w:footnoteReference w:id="64"/>
      </w:r>
      <w:r w:rsidR="00F85179">
        <w:rPr>
          <w:rFonts w:ascii="Times New Roman" w:hAnsi="Times New Roman"/>
        </w:rPr>
        <w:t xml:space="preserve"> </w:t>
      </w:r>
      <w:r w:rsidR="00361F0E" w:rsidRPr="00E946E7">
        <w:rPr>
          <w:rFonts w:ascii="Times New Roman" w:hAnsi="Times New Roman"/>
        </w:rPr>
        <w:t>Th</w:t>
      </w:r>
      <w:r w:rsidR="00361F0E">
        <w:rPr>
          <w:rFonts w:ascii="Times New Roman" w:hAnsi="Times New Roman"/>
        </w:rPr>
        <w:t>e</w:t>
      </w:r>
      <w:r w:rsidR="00F349A9">
        <w:rPr>
          <w:rFonts w:ascii="Times New Roman" w:hAnsi="Times New Roman"/>
        </w:rPr>
        <w:t xml:space="preserve"> amount that must be </w:t>
      </w:r>
      <w:r w:rsidR="00360209">
        <w:rPr>
          <w:rFonts w:ascii="Times New Roman" w:hAnsi="Times New Roman"/>
        </w:rPr>
        <w:t xml:space="preserve">spent </w:t>
      </w:r>
      <w:r w:rsidR="00F349A9">
        <w:rPr>
          <w:rFonts w:ascii="Times New Roman" w:hAnsi="Times New Roman"/>
        </w:rPr>
        <w:t xml:space="preserve">(or </w:t>
      </w:r>
      <w:r w:rsidR="0093056C">
        <w:rPr>
          <w:rFonts w:ascii="Times New Roman" w:hAnsi="Times New Roman"/>
        </w:rPr>
        <w:t xml:space="preserve">the </w:t>
      </w:r>
      <w:r w:rsidR="00361F0E">
        <w:rPr>
          <w:rFonts w:ascii="Times New Roman" w:hAnsi="Times New Roman"/>
        </w:rPr>
        <w:t>cost</w:t>
      </w:r>
      <w:r w:rsidR="008A2BC9">
        <w:rPr>
          <w:rFonts w:ascii="Times New Roman" w:hAnsi="Times New Roman"/>
        </w:rPr>
        <w:t xml:space="preserve"> of this “influence”</w:t>
      </w:r>
      <w:r w:rsidR="00F349A9">
        <w:rPr>
          <w:rFonts w:ascii="Times New Roman" w:hAnsi="Times New Roman"/>
        </w:rPr>
        <w:t>) increases</w:t>
      </w:r>
      <w:r w:rsidR="00361F0E">
        <w:rPr>
          <w:rFonts w:ascii="Times New Roman" w:hAnsi="Times New Roman"/>
        </w:rPr>
        <w:t xml:space="preserve"> </w:t>
      </w:r>
      <w:r w:rsidR="00F349A9">
        <w:rPr>
          <w:rFonts w:ascii="Times New Roman" w:hAnsi="Times New Roman"/>
        </w:rPr>
        <w:t xml:space="preserve">when </w:t>
      </w:r>
      <w:r w:rsidR="00361F0E" w:rsidRPr="00E946E7">
        <w:rPr>
          <w:rFonts w:ascii="Times New Roman" w:hAnsi="Times New Roman"/>
        </w:rPr>
        <w:t>the</w:t>
      </w:r>
      <w:r w:rsidR="00361F0E">
        <w:rPr>
          <w:rFonts w:ascii="Times New Roman" w:hAnsi="Times New Roman"/>
        </w:rPr>
        <w:t xml:space="preserve"> design of the</w:t>
      </w:r>
      <w:r w:rsidR="00361F0E" w:rsidRPr="00E946E7">
        <w:rPr>
          <w:rFonts w:ascii="Times New Roman" w:hAnsi="Times New Roman"/>
        </w:rPr>
        <w:t xml:space="preserve"> regulatory system </w:t>
      </w:r>
      <w:r w:rsidR="00361F0E">
        <w:rPr>
          <w:rFonts w:ascii="Times New Roman" w:hAnsi="Times New Roman"/>
        </w:rPr>
        <w:t xml:space="preserve">incorporates </w:t>
      </w:r>
      <w:r w:rsidR="00361F0E" w:rsidRPr="00E946E7">
        <w:rPr>
          <w:rFonts w:ascii="Times New Roman" w:hAnsi="Times New Roman"/>
        </w:rPr>
        <w:t xml:space="preserve">institutional counterweights that help </w:t>
      </w:r>
      <w:r w:rsidR="00284F93">
        <w:rPr>
          <w:rFonts w:ascii="Times New Roman" w:hAnsi="Times New Roman"/>
        </w:rPr>
        <w:t>enable pushback</w:t>
      </w:r>
      <w:r w:rsidR="00361F0E" w:rsidRPr="00E946E7">
        <w:rPr>
          <w:rFonts w:ascii="Times New Roman" w:hAnsi="Times New Roman"/>
        </w:rPr>
        <w:t>.</w:t>
      </w:r>
      <w:r w:rsidR="00361F0E" w:rsidRPr="00037159">
        <w:rPr>
          <w:rStyle w:val="FootnoteReference"/>
          <w:rFonts w:ascii="Times New Roman" w:hAnsi="Times New Roman" w:cs="Times New Roman"/>
          <w:rPrChange w:id="148" w:author="Sima Niondi" w:date="2021-10-11T14:29:00Z">
            <w:rPr>
              <w:rStyle w:val="FootnoteReference"/>
            </w:rPr>
          </w:rPrChange>
        </w:rPr>
        <w:footnoteReference w:id="65"/>
      </w:r>
      <w:r w:rsidR="00361F0E" w:rsidRPr="00037159">
        <w:rPr>
          <w:rFonts w:ascii="Times New Roman" w:hAnsi="Times New Roman" w:cs="Times New Roman"/>
        </w:rPr>
        <w:t xml:space="preserve"> </w:t>
      </w:r>
      <w:commentRangeStart w:id="149"/>
      <w:r w:rsidR="00361F0E">
        <w:rPr>
          <w:rFonts w:ascii="Times New Roman" w:hAnsi="Times New Roman"/>
        </w:rPr>
        <w:t xml:space="preserve">Mechanisms vary per area and per jurisdiction, but in general one can stress the role of transparency </w:t>
      </w:r>
      <w:r w:rsidR="002942F9">
        <w:rPr>
          <w:rFonts w:ascii="Times New Roman" w:hAnsi="Times New Roman"/>
        </w:rPr>
        <w:t xml:space="preserve">rules </w:t>
      </w:r>
      <w:r w:rsidR="00786FBE">
        <w:rPr>
          <w:rFonts w:ascii="Times New Roman" w:hAnsi="Times New Roman"/>
        </w:rPr>
        <w:t>(</w:t>
      </w:r>
      <w:r w:rsidR="002942F9">
        <w:rPr>
          <w:rFonts w:ascii="Times New Roman" w:hAnsi="Times New Roman"/>
        </w:rPr>
        <w:t xml:space="preserve">designed to promote </w:t>
      </w:r>
      <w:r w:rsidR="00786FBE">
        <w:rPr>
          <w:rFonts w:ascii="Times New Roman" w:hAnsi="Times New Roman"/>
        </w:rPr>
        <w:t xml:space="preserve">public awareness and </w:t>
      </w:r>
      <w:r w:rsidR="002942F9">
        <w:rPr>
          <w:rFonts w:ascii="Times New Roman" w:hAnsi="Times New Roman"/>
        </w:rPr>
        <w:t>democratic</w:t>
      </w:r>
      <w:r w:rsidR="00361F0E">
        <w:rPr>
          <w:rFonts w:ascii="Times New Roman" w:hAnsi="Times New Roman"/>
        </w:rPr>
        <w:t xml:space="preserve"> accountability</w:t>
      </w:r>
      <w:r w:rsidR="00A351BF">
        <w:rPr>
          <w:rFonts w:ascii="Times New Roman" w:hAnsi="Times New Roman"/>
        </w:rPr>
        <w:t xml:space="preserve"> of regulatory initiatives</w:t>
      </w:r>
      <w:r w:rsidR="00786FBE">
        <w:rPr>
          <w:rFonts w:ascii="Times New Roman" w:hAnsi="Times New Roman"/>
        </w:rPr>
        <w:t>)</w:t>
      </w:r>
      <w:r w:rsidR="00FB7001">
        <w:rPr>
          <w:rFonts w:ascii="Times New Roman" w:hAnsi="Times New Roman"/>
        </w:rPr>
        <w:t xml:space="preserve"> and the institutional capacity of the regulator</w:t>
      </w:r>
      <w:r w:rsidR="00D851AD">
        <w:rPr>
          <w:rFonts w:ascii="Times New Roman" w:hAnsi="Times New Roman"/>
        </w:rPr>
        <w:t xml:space="preserve"> (such as </w:t>
      </w:r>
      <w:r w:rsidR="00FB7001">
        <w:rPr>
          <w:rFonts w:ascii="Times New Roman" w:hAnsi="Times New Roman"/>
        </w:rPr>
        <w:t xml:space="preserve">its ability to access </w:t>
      </w:r>
      <w:r w:rsidR="00361F0E">
        <w:rPr>
          <w:rFonts w:ascii="Times New Roman" w:hAnsi="Times New Roman"/>
        </w:rPr>
        <w:t xml:space="preserve">independent </w:t>
      </w:r>
      <w:r w:rsidR="00D465A7">
        <w:rPr>
          <w:rFonts w:ascii="Times New Roman" w:hAnsi="Times New Roman"/>
        </w:rPr>
        <w:t xml:space="preserve">resource </w:t>
      </w:r>
      <w:r w:rsidR="00452ED1">
        <w:rPr>
          <w:rFonts w:ascii="Times New Roman" w:hAnsi="Times New Roman"/>
        </w:rPr>
        <w:t>source</w:t>
      </w:r>
      <w:r w:rsidR="00D465A7">
        <w:rPr>
          <w:rFonts w:ascii="Times New Roman" w:hAnsi="Times New Roman"/>
        </w:rPr>
        <w:t>s</w:t>
      </w:r>
      <w:r w:rsidR="00452ED1">
        <w:rPr>
          <w:rFonts w:ascii="Times New Roman" w:hAnsi="Times New Roman"/>
        </w:rPr>
        <w:t xml:space="preserve"> </w:t>
      </w:r>
      <w:r w:rsidR="00361F0E">
        <w:rPr>
          <w:rFonts w:ascii="Times New Roman" w:hAnsi="Times New Roman"/>
        </w:rPr>
        <w:lastRenderedPageBreak/>
        <w:t xml:space="preserve">and </w:t>
      </w:r>
      <w:r w:rsidR="003569EB">
        <w:rPr>
          <w:rFonts w:ascii="Times New Roman" w:hAnsi="Times New Roman"/>
        </w:rPr>
        <w:t xml:space="preserve">to maintain </w:t>
      </w:r>
      <w:r w:rsidR="00361F0E">
        <w:rPr>
          <w:rFonts w:ascii="Times New Roman" w:hAnsi="Times New Roman"/>
        </w:rPr>
        <w:t>an independent and qualified civil servant body</w:t>
      </w:r>
      <w:commentRangeEnd w:id="149"/>
      <w:r w:rsidR="00361F0E">
        <w:rPr>
          <w:rStyle w:val="CommentReference"/>
        </w:rPr>
        <w:commentReference w:id="149"/>
      </w:r>
      <w:r w:rsidR="00D851AD">
        <w:rPr>
          <w:rFonts w:ascii="Times New Roman" w:hAnsi="Times New Roman"/>
        </w:rPr>
        <w:t>)</w:t>
      </w:r>
      <w:r w:rsidR="00361F0E">
        <w:rPr>
          <w:rFonts w:ascii="Times New Roman" w:hAnsi="Times New Roman"/>
        </w:rPr>
        <w:t xml:space="preserve">. </w:t>
      </w:r>
      <w:r w:rsidR="002A28F6">
        <w:rPr>
          <w:rFonts w:ascii="Times New Roman" w:hAnsi="Times New Roman"/>
        </w:rPr>
        <w:t>The capture of t</w:t>
      </w:r>
      <w:r w:rsidR="00361F0E">
        <w:rPr>
          <w:rFonts w:ascii="Times New Roman" w:hAnsi="Times New Roman"/>
        </w:rPr>
        <w:t>ranspare</w:t>
      </w:r>
      <w:r w:rsidR="00341A54">
        <w:rPr>
          <w:rFonts w:ascii="Times New Roman" w:hAnsi="Times New Roman"/>
        </w:rPr>
        <w:t xml:space="preserve">nt and accountable regulators </w:t>
      </w:r>
      <w:r w:rsidR="002A28F6">
        <w:rPr>
          <w:rFonts w:ascii="Times New Roman" w:hAnsi="Times New Roman"/>
        </w:rPr>
        <w:t xml:space="preserve">is </w:t>
      </w:r>
      <w:del w:id="150" w:author="Sima Niondi" w:date="2021-10-11T14:30:00Z">
        <w:r w:rsidR="00341A54" w:rsidDel="00037159">
          <w:rPr>
            <w:rFonts w:ascii="Times New Roman" w:hAnsi="Times New Roman"/>
          </w:rPr>
          <w:delText>more costly</w:delText>
        </w:r>
      </w:del>
      <w:ins w:id="151" w:author="Sima Niondi" w:date="2021-10-11T14:30:00Z">
        <w:r w:rsidR="00037159">
          <w:rPr>
            <w:rFonts w:ascii="Times New Roman" w:hAnsi="Times New Roman"/>
          </w:rPr>
          <w:t>costlier</w:t>
        </w:r>
      </w:ins>
      <w:r w:rsidR="00341A54">
        <w:rPr>
          <w:rFonts w:ascii="Times New Roman" w:hAnsi="Times New Roman"/>
        </w:rPr>
        <w:t xml:space="preserve"> </w:t>
      </w:r>
      <w:r w:rsidR="00361F0E">
        <w:rPr>
          <w:rFonts w:ascii="Times New Roman" w:hAnsi="Times New Roman"/>
        </w:rPr>
        <w:t xml:space="preserve">because </w:t>
      </w:r>
      <w:r w:rsidR="002A38EC">
        <w:rPr>
          <w:rFonts w:ascii="Times New Roman" w:hAnsi="Times New Roman"/>
        </w:rPr>
        <w:t xml:space="preserve">both processes </w:t>
      </w:r>
      <w:r w:rsidR="00361F0E">
        <w:rPr>
          <w:rFonts w:ascii="Times New Roman" w:hAnsi="Times New Roman"/>
        </w:rPr>
        <w:t xml:space="preserve">enable opponents of interest groups to mobilize and counter </w:t>
      </w:r>
      <w:r w:rsidR="00984531">
        <w:rPr>
          <w:rFonts w:ascii="Times New Roman" w:hAnsi="Times New Roman"/>
        </w:rPr>
        <w:t xml:space="preserve">their </w:t>
      </w:r>
      <w:r w:rsidR="00C36E55">
        <w:rPr>
          <w:rFonts w:ascii="Times New Roman" w:hAnsi="Times New Roman"/>
        </w:rPr>
        <w:t xml:space="preserve">special </w:t>
      </w:r>
      <w:r w:rsidR="00361F0E">
        <w:rPr>
          <w:rFonts w:ascii="Times New Roman" w:hAnsi="Times New Roman"/>
        </w:rPr>
        <w:t>influence.</w:t>
      </w:r>
      <w:r w:rsidR="008E379C">
        <w:rPr>
          <w:rStyle w:val="FootnoteReference"/>
          <w:rFonts w:ascii="Times New Roman" w:hAnsi="Times New Roman"/>
        </w:rPr>
        <w:footnoteReference w:id="66"/>
      </w:r>
      <w:r w:rsidR="00361F0E">
        <w:rPr>
          <w:rFonts w:ascii="Times New Roman" w:hAnsi="Times New Roman"/>
        </w:rPr>
        <w:t xml:space="preserve"> The institutional capacity of the regulator also matters. A regulator that has independent funding sources and that can count on a well-resourced and well-compensated body of civil servants is more likely to resist interest group pressure than a weaker regulator. As we will discuss, most regulatory staff are paid less than they can receive in the private sector. This salary difference reduces regulators’ tenure and gives an enormous advantage to the regulated. Lawyers, economists, and accountants who join regulators early in their career will obtain inside knowledge as to the methods, priorities, and norms of the regulators—all akin to trade secrets—which they can bring to private-sector employers a few years later.</w:t>
      </w:r>
      <w:r w:rsidR="00361F0E">
        <w:rPr>
          <w:rStyle w:val="FootnoteReference"/>
          <w:rFonts w:ascii="Times New Roman" w:hAnsi="Times New Roman"/>
        </w:rPr>
        <w:footnoteReference w:id="67"/>
      </w:r>
      <w:r w:rsidR="00361F0E">
        <w:rPr>
          <w:rFonts w:ascii="Times New Roman" w:hAnsi="Times New Roman"/>
        </w:rPr>
        <w:t xml:space="preserve"> Because this inside information is valuable, and is also a good selling point for clients, former</w:t>
      </w:r>
      <w:r w:rsidR="001224CB">
        <w:rPr>
          <w:rFonts w:ascii="Times New Roman" w:hAnsi="Times New Roman"/>
        </w:rPr>
        <w:t xml:space="preserve"> high-quality</w:t>
      </w:r>
      <w:r w:rsidR="00361F0E">
        <w:rPr>
          <w:rFonts w:ascii="Times New Roman" w:hAnsi="Times New Roman"/>
        </w:rPr>
        <w:t xml:space="preserve"> regulators are in great demand and can earn high salaries</w:t>
      </w:r>
      <w:r w:rsidR="001D50F6">
        <w:rPr>
          <w:rFonts w:ascii="Times New Roman" w:hAnsi="Times New Roman"/>
        </w:rPr>
        <w:t xml:space="preserve"> if they revolve the door to the private sector</w:t>
      </w:r>
      <w:r w:rsidR="00D67CE7">
        <w:rPr>
          <w:rFonts w:ascii="Times New Roman" w:hAnsi="Times New Roman"/>
        </w:rPr>
        <w:t>—the likelihood increasing the higher the pay-differential</w:t>
      </w:r>
      <w:r w:rsidR="00FE5D4A">
        <w:rPr>
          <w:rFonts w:ascii="Times New Roman" w:hAnsi="Times New Roman"/>
        </w:rPr>
        <w:t xml:space="preserve"> between </w:t>
      </w:r>
      <w:ins w:id="152" w:author="Sima Niondi" w:date="2021-10-11T14:32:00Z">
        <w:r w:rsidR="00037159">
          <w:rPr>
            <w:rFonts w:ascii="Times New Roman" w:hAnsi="Times New Roman"/>
          </w:rPr>
          <w:t xml:space="preserve">the </w:t>
        </w:r>
      </w:ins>
      <w:r w:rsidR="00FE5D4A">
        <w:rPr>
          <w:rFonts w:ascii="Times New Roman" w:hAnsi="Times New Roman"/>
        </w:rPr>
        <w:t>public</w:t>
      </w:r>
      <w:ins w:id="153" w:author="Sima Niondi" w:date="2021-10-11T14:32:00Z">
        <w:r w:rsidR="00037159">
          <w:rPr>
            <w:rFonts w:ascii="Times New Roman" w:hAnsi="Times New Roman"/>
          </w:rPr>
          <w:t xml:space="preserve"> and </w:t>
        </w:r>
      </w:ins>
      <w:del w:id="154" w:author="Sima Niondi" w:date="2021-10-11T14:32:00Z">
        <w:r w:rsidR="00FE5D4A" w:rsidDel="00037159">
          <w:rPr>
            <w:rFonts w:ascii="Times New Roman" w:hAnsi="Times New Roman"/>
          </w:rPr>
          <w:delText>/</w:delText>
        </w:r>
      </w:del>
      <w:r w:rsidR="00FE5D4A">
        <w:rPr>
          <w:rFonts w:ascii="Times New Roman" w:hAnsi="Times New Roman"/>
        </w:rPr>
        <w:t>private positions</w:t>
      </w:r>
      <w:r w:rsidR="00D67CE7">
        <w:rPr>
          <w:rFonts w:ascii="Times New Roman" w:hAnsi="Times New Roman"/>
        </w:rPr>
        <w:t xml:space="preserve">. </w:t>
      </w:r>
      <w:r w:rsidR="001356E7">
        <w:rPr>
          <w:rFonts w:ascii="Times New Roman" w:hAnsi="Times New Roman"/>
        </w:rPr>
        <w:t>Structural deregulation, or “</w:t>
      </w:r>
      <w:r w:rsidR="001356E7" w:rsidRPr="001356E7">
        <w:rPr>
          <w:rFonts w:ascii="Times New Roman" w:hAnsi="Times New Roman"/>
        </w:rPr>
        <w:t>the systematic undermining of an agency’s ability to execute its statutory mandate</w:t>
      </w:r>
      <w:r w:rsidR="001356E7">
        <w:rPr>
          <w:rFonts w:ascii="Times New Roman" w:hAnsi="Times New Roman"/>
        </w:rPr>
        <w:t>” through practices such as “</w:t>
      </w:r>
      <w:r w:rsidR="001356E7" w:rsidRPr="001356E7">
        <w:rPr>
          <w:rFonts w:ascii="Times New Roman" w:hAnsi="Times New Roman"/>
        </w:rPr>
        <w:t>leaving agencies understaffed and without permanent leadership; marginalizing agency expertise; reallocating agency resources; occupying an agency with busywork; and damaging an agency’s reputation</w:t>
      </w:r>
      <w:r w:rsidR="001356E7">
        <w:rPr>
          <w:rFonts w:ascii="Times New Roman" w:hAnsi="Times New Roman"/>
        </w:rPr>
        <w:t xml:space="preserve">” can be an effective form of capture of </w:t>
      </w:r>
      <w:r w:rsidR="006A312B">
        <w:rPr>
          <w:rFonts w:ascii="Times New Roman" w:hAnsi="Times New Roman"/>
        </w:rPr>
        <w:t xml:space="preserve">a </w:t>
      </w:r>
      <w:r w:rsidR="00FF6FE9">
        <w:rPr>
          <w:rFonts w:ascii="Times New Roman" w:hAnsi="Times New Roman"/>
        </w:rPr>
        <w:t xml:space="preserve">regulatory </w:t>
      </w:r>
      <w:r w:rsidR="006A312B">
        <w:rPr>
          <w:rFonts w:ascii="Times New Roman" w:hAnsi="Times New Roman"/>
        </w:rPr>
        <w:t xml:space="preserve">policy </w:t>
      </w:r>
      <w:r w:rsidR="001356E7">
        <w:rPr>
          <w:rFonts w:ascii="Times New Roman" w:hAnsi="Times New Roman"/>
        </w:rPr>
        <w:t xml:space="preserve">that is </w:t>
      </w:r>
      <w:r w:rsidR="00F336B4">
        <w:rPr>
          <w:rFonts w:ascii="Times New Roman" w:hAnsi="Times New Roman"/>
        </w:rPr>
        <w:t xml:space="preserve">usually </w:t>
      </w:r>
      <w:r w:rsidR="001356E7">
        <w:rPr>
          <w:rFonts w:ascii="Times New Roman" w:hAnsi="Times New Roman"/>
        </w:rPr>
        <w:t>shielded from public scrutiny and accountability.</w:t>
      </w:r>
      <w:r w:rsidR="001356E7">
        <w:rPr>
          <w:rStyle w:val="FootnoteReference"/>
          <w:rFonts w:ascii="Times New Roman" w:hAnsi="Times New Roman"/>
        </w:rPr>
        <w:footnoteReference w:id="68"/>
      </w:r>
    </w:p>
    <w:p w14:paraId="18D6FD1D" w14:textId="105919FC" w:rsidR="00780171" w:rsidRDefault="00DA0E4E" w:rsidP="00780171">
      <w:pPr>
        <w:spacing w:before="100" w:after="100"/>
        <w:ind w:left="-180" w:right="-180" w:firstLine="900"/>
        <w:jc w:val="both"/>
        <w:rPr>
          <w:rFonts w:ascii="Times New Roman" w:hAnsi="Times New Roman" w:cs="Times New Roman"/>
        </w:rPr>
      </w:pPr>
      <w:r>
        <w:rPr>
          <w:rFonts w:ascii="Times New Roman" w:hAnsi="Times New Roman" w:cs="Times New Roman"/>
        </w:rPr>
        <w:t>Important</w:t>
      </w:r>
      <w:r w:rsidR="00E53799">
        <w:rPr>
          <w:rFonts w:ascii="Times New Roman" w:hAnsi="Times New Roman" w:cs="Times New Roman"/>
        </w:rPr>
        <w:t>ly</w:t>
      </w:r>
      <w:r>
        <w:rPr>
          <w:rFonts w:ascii="Times New Roman" w:hAnsi="Times New Roman" w:cs="Times New Roman"/>
        </w:rPr>
        <w:t xml:space="preserve">, </w:t>
      </w:r>
      <w:r w:rsidR="007338DF">
        <w:rPr>
          <w:rFonts w:ascii="Times New Roman" w:hAnsi="Times New Roman" w:cs="Times New Roman"/>
        </w:rPr>
        <w:t>th</w:t>
      </w:r>
      <w:r w:rsidR="006A4DF0">
        <w:rPr>
          <w:rFonts w:ascii="Times New Roman" w:hAnsi="Times New Roman" w:cs="Times New Roman"/>
        </w:rPr>
        <w:t>e</w:t>
      </w:r>
      <w:r w:rsidR="007338DF">
        <w:rPr>
          <w:rFonts w:ascii="Times New Roman" w:hAnsi="Times New Roman" w:cs="Times New Roman"/>
        </w:rPr>
        <w:t xml:space="preserve"> framework </w:t>
      </w:r>
      <w:r w:rsidR="006A4DF0">
        <w:rPr>
          <w:rFonts w:ascii="Times New Roman" w:hAnsi="Times New Roman" w:cs="Times New Roman"/>
        </w:rPr>
        <w:t>proposed here</w:t>
      </w:r>
      <w:r w:rsidR="003676B4">
        <w:rPr>
          <w:rFonts w:ascii="Times New Roman" w:hAnsi="Times New Roman" w:cs="Times New Roman"/>
        </w:rPr>
        <w:t xml:space="preserve">in </w:t>
      </w:r>
      <w:r w:rsidR="00780171">
        <w:rPr>
          <w:rFonts w:ascii="Times New Roman" w:hAnsi="Times New Roman" w:cs="Times New Roman"/>
        </w:rPr>
        <w:t>do</w:t>
      </w:r>
      <w:r w:rsidR="007338DF">
        <w:rPr>
          <w:rFonts w:ascii="Times New Roman" w:hAnsi="Times New Roman" w:cs="Times New Roman"/>
        </w:rPr>
        <w:t>es</w:t>
      </w:r>
      <w:r w:rsidR="00780171">
        <w:rPr>
          <w:rFonts w:ascii="Times New Roman" w:hAnsi="Times New Roman" w:cs="Times New Roman"/>
        </w:rPr>
        <w:t xml:space="preserve"> not assume that regulators and judges necessarily (or even mostly) act against the public interest, or that elected officials always act in the public interest. Nor do we assume that regulators and judges are necessarily (or even mostly) motivated to please a particular interest group. </w:t>
      </w:r>
      <w:r w:rsidR="00AC3A1C">
        <w:rPr>
          <w:rFonts w:ascii="Times New Roman" w:hAnsi="Times New Roman" w:cs="Times New Roman"/>
        </w:rPr>
        <w:t xml:space="preserve">There are </w:t>
      </w:r>
      <w:r w:rsidR="00B86E09">
        <w:rPr>
          <w:rFonts w:ascii="Times New Roman" w:hAnsi="Times New Roman" w:cs="Times New Roman"/>
        </w:rPr>
        <w:t xml:space="preserve">innumerous </w:t>
      </w:r>
      <w:r w:rsidR="00AC3A1C">
        <w:rPr>
          <w:rFonts w:ascii="Times New Roman" w:hAnsi="Times New Roman" w:cs="Times New Roman"/>
        </w:rPr>
        <w:t>examples of regulatory policies that increase overall welfare, and not all bad policy is “acquired” directly by the industry</w:t>
      </w:r>
      <w:r w:rsidR="00F3656A">
        <w:rPr>
          <w:rFonts w:ascii="Times New Roman" w:hAnsi="Times New Roman" w:cs="Times New Roman"/>
        </w:rPr>
        <w:t>:</w:t>
      </w:r>
      <w:r w:rsidR="000A0411">
        <w:rPr>
          <w:rFonts w:ascii="Times New Roman" w:hAnsi="Times New Roman" w:cs="Times New Roman"/>
        </w:rPr>
        <w:t xml:space="preserve"> incompetence and ideology also play a major role</w:t>
      </w:r>
      <w:r w:rsidR="00361F0E">
        <w:rPr>
          <w:rFonts w:ascii="Times New Roman" w:hAnsi="Times New Roman" w:cs="Times New Roman"/>
        </w:rPr>
        <w:t>.</w:t>
      </w:r>
      <w:r w:rsidR="00AC3A1C" w:rsidRPr="00037159">
        <w:rPr>
          <w:rStyle w:val="FootnoteReference"/>
          <w:rFonts w:ascii="Times New Roman" w:hAnsi="Times New Roman" w:cs="Times New Roman"/>
          <w:rPrChange w:id="155" w:author="Sima Niondi" w:date="2021-10-11T14:33:00Z">
            <w:rPr>
              <w:rStyle w:val="FootnoteReference"/>
            </w:rPr>
          </w:rPrChange>
        </w:rPr>
        <w:footnoteReference w:id="69"/>
      </w:r>
      <w:r w:rsidR="00AC3A1C">
        <w:rPr>
          <w:rFonts w:ascii="Times New Roman" w:hAnsi="Times New Roman" w:cs="Times New Roman"/>
        </w:rPr>
        <w:t xml:space="preserve"> </w:t>
      </w:r>
      <w:r w:rsidR="00780171">
        <w:rPr>
          <w:rFonts w:ascii="Times New Roman" w:hAnsi="Times New Roman" w:cs="Times New Roman"/>
        </w:rPr>
        <w:t>What we assume is that because politicians are themselves accountable to voters, this impacts their incentives</w:t>
      </w:r>
      <w:r w:rsidR="00780171" w:rsidRPr="00303D2D">
        <w:rPr>
          <w:rFonts w:ascii="Times New Roman" w:hAnsi="Times New Roman" w:cs="Times New Roman"/>
        </w:rPr>
        <w:t xml:space="preserve"> to publicize (or not) </w:t>
      </w:r>
      <w:r w:rsidR="00780171">
        <w:rPr>
          <w:rFonts w:ascii="Times New Roman" w:hAnsi="Times New Roman" w:cs="Times New Roman"/>
        </w:rPr>
        <w:t xml:space="preserve">the decisions taken by </w:t>
      </w:r>
      <w:r w:rsidR="00780171" w:rsidRPr="00303D2D">
        <w:rPr>
          <w:rFonts w:ascii="Times New Roman" w:hAnsi="Times New Roman" w:cs="Times New Roman"/>
        </w:rPr>
        <w:t>these experts: politicians are more likely to openly discuss/publicize technical decisions that have positive general welfare impacts than those that do not</w:t>
      </w:r>
      <w:r w:rsidR="00780171">
        <w:rPr>
          <w:rFonts w:ascii="Times New Roman" w:hAnsi="Times New Roman" w:cs="Times New Roman"/>
        </w:rPr>
        <w:t>, which are better off shielded from the public eye. Our target is to understand democratic accountability, so our focus is on democratic scrutiny, usually associated with public attention, as a proxy for welfare impacts.</w:t>
      </w:r>
    </w:p>
    <w:p w14:paraId="245C61E6" w14:textId="23D4949C" w:rsidR="004B655E" w:rsidRPr="00D93350" w:rsidRDefault="00697909" w:rsidP="00635D01">
      <w:pPr>
        <w:spacing w:before="100" w:after="100"/>
        <w:ind w:left="-180" w:right="-180" w:firstLine="900"/>
        <w:jc w:val="both"/>
        <w:rPr>
          <w:rFonts w:ascii="Times New Roman" w:hAnsi="Times New Roman" w:cs="Times New Roman"/>
          <w:lang w:val="pt-BR"/>
        </w:rPr>
      </w:pPr>
      <w:r>
        <w:rPr>
          <w:rFonts w:ascii="Times New Roman" w:hAnsi="Times New Roman" w:cs="Times New Roman"/>
        </w:rPr>
        <w:t>Putting all these theoretical considerations together, we make the following hypotheses</w:t>
      </w:r>
      <w:r w:rsidR="00CD4CE6">
        <w:rPr>
          <w:rFonts w:ascii="Times New Roman" w:hAnsi="Times New Roman" w:cs="Times New Roman"/>
        </w:rPr>
        <w:t>:</w:t>
      </w:r>
      <w:r>
        <w:rPr>
          <w:rFonts w:ascii="Times New Roman" w:hAnsi="Times New Roman" w:cs="Times New Roman"/>
        </w:rPr>
        <w:t xml:space="preserve"> When a decision is made by a publicly elected representative, who publicly campaigned on it, we consider this decision to be in the interest of the public at large. If it is made by a delegated expert (judge or regulator), but </w:t>
      </w:r>
      <w:commentRangeStart w:id="156"/>
      <w:r>
        <w:rPr>
          <w:rFonts w:ascii="Times New Roman" w:hAnsi="Times New Roman" w:cs="Times New Roman"/>
        </w:rPr>
        <w:t>it is claimed by the politician who appointed her as a success or is the explicit reason why the expert was appointed to begin with</w:t>
      </w:r>
      <w:commentRangeEnd w:id="156"/>
      <w:r>
        <w:rPr>
          <w:rStyle w:val="CommentReference"/>
        </w:rPr>
        <w:commentReference w:id="156"/>
      </w:r>
      <w:r>
        <w:rPr>
          <w:rFonts w:ascii="Times New Roman" w:hAnsi="Times New Roman" w:cs="Times New Roman"/>
        </w:rPr>
        <w:t>, we consider it less likely to be in the public interest than the above case, but more likely than the next possibility, i.e. a decision made by a publicly elected representative who does not openly advocate for it in an election</w:t>
      </w:r>
      <w:r w:rsidR="00BB455C">
        <w:rPr>
          <w:rFonts w:ascii="Times New Roman" w:hAnsi="Times New Roman" w:cs="Times New Roman"/>
        </w:rPr>
        <w:t xml:space="preserve"> or</w:t>
      </w:r>
      <w:r w:rsidR="008471AD">
        <w:rPr>
          <w:rFonts w:ascii="Times New Roman" w:hAnsi="Times New Roman" w:cs="Times New Roman"/>
        </w:rPr>
        <w:t>,</w:t>
      </w:r>
      <w:r w:rsidR="00BB455C">
        <w:rPr>
          <w:rFonts w:ascii="Times New Roman" w:hAnsi="Times New Roman" w:cs="Times New Roman"/>
        </w:rPr>
        <w:t xml:space="preserve"> </w:t>
      </w:r>
      <w:r w:rsidR="00944CC6">
        <w:rPr>
          <w:rFonts w:ascii="Times New Roman" w:hAnsi="Times New Roman" w:cs="Times New Roman"/>
        </w:rPr>
        <w:t>worse</w:t>
      </w:r>
      <w:r w:rsidR="008471AD">
        <w:rPr>
          <w:rFonts w:ascii="Times New Roman" w:hAnsi="Times New Roman" w:cs="Times New Roman"/>
        </w:rPr>
        <w:t>,</w:t>
      </w:r>
      <w:r w:rsidR="00944CC6">
        <w:rPr>
          <w:rFonts w:ascii="Times New Roman" w:hAnsi="Times New Roman" w:cs="Times New Roman"/>
        </w:rPr>
        <w:t xml:space="preserve"> if shielded from public </w:t>
      </w:r>
      <w:r w:rsidR="00944CC6">
        <w:rPr>
          <w:rFonts w:ascii="Times New Roman" w:hAnsi="Times New Roman" w:cs="Times New Roman"/>
        </w:rPr>
        <w:lastRenderedPageBreak/>
        <w:t>scrutiny by inclusion in general</w:t>
      </w:r>
      <w:r w:rsidR="00FD34DB">
        <w:rPr>
          <w:rFonts w:ascii="Times New Roman" w:hAnsi="Times New Roman" w:cs="Times New Roman"/>
        </w:rPr>
        <w:t xml:space="preserve"> </w:t>
      </w:r>
      <w:r w:rsidR="00826DE1">
        <w:rPr>
          <w:rFonts w:ascii="Times New Roman" w:hAnsi="Times New Roman" w:cs="Times New Roman"/>
        </w:rPr>
        <w:t xml:space="preserve">omnibus </w:t>
      </w:r>
      <w:r w:rsidR="00FD34DB">
        <w:rPr>
          <w:rFonts w:ascii="Times New Roman" w:hAnsi="Times New Roman" w:cs="Times New Roman"/>
        </w:rPr>
        <w:t>legislation</w:t>
      </w:r>
      <w:r w:rsidR="00944CC6">
        <w:rPr>
          <w:rFonts w:ascii="Times New Roman" w:hAnsi="Times New Roman" w:cs="Times New Roman"/>
        </w:rPr>
        <w:t xml:space="preserve"> or</w:t>
      </w:r>
      <w:r w:rsidR="00604E44">
        <w:rPr>
          <w:rFonts w:ascii="Times New Roman" w:hAnsi="Times New Roman" w:cs="Times New Roman"/>
        </w:rPr>
        <w:t xml:space="preserve"> taken through</w:t>
      </w:r>
      <w:r w:rsidR="00944CC6">
        <w:rPr>
          <w:rFonts w:ascii="Times New Roman" w:hAnsi="Times New Roman" w:cs="Times New Roman"/>
        </w:rPr>
        <w:t xml:space="preserve"> obscure </w:t>
      </w:r>
      <w:r w:rsidR="009D0F1D">
        <w:rPr>
          <w:rFonts w:ascii="Times New Roman" w:hAnsi="Times New Roman" w:cs="Times New Roman"/>
        </w:rPr>
        <w:t>procedural shortcuts</w:t>
      </w:r>
      <w:r>
        <w:rPr>
          <w:rFonts w:ascii="Times New Roman" w:hAnsi="Times New Roman" w:cs="Times New Roman"/>
        </w:rPr>
        <w:t xml:space="preserve">. Finally, the decision that is </w:t>
      </w:r>
      <w:del w:id="157" w:author="Sima Niondi" w:date="2021-10-11T14:35:00Z">
        <w:r w:rsidDel="00037159">
          <w:rPr>
            <w:rFonts w:ascii="Times New Roman" w:hAnsi="Times New Roman" w:cs="Times New Roman"/>
          </w:rPr>
          <w:delText xml:space="preserve">less </w:delText>
        </w:r>
      </w:del>
      <w:ins w:id="158" w:author="Sima Niondi" w:date="2021-10-11T14:35:00Z">
        <w:r w:rsidR="00037159">
          <w:rPr>
            <w:rFonts w:ascii="Times New Roman" w:hAnsi="Times New Roman" w:cs="Times New Roman"/>
          </w:rPr>
          <w:t xml:space="preserve">least </w:t>
        </w:r>
      </w:ins>
      <w:r>
        <w:rPr>
          <w:rFonts w:ascii="Times New Roman" w:hAnsi="Times New Roman" w:cs="Times New Roman"/>
        </w:rPr>
        <w:t xml:space="preserve">likely to be in the public interest is the one made by a non-elected expert </w:t>
      </w:r>
      <w:ins w:id="159" w:author="Sima Niondi" w:date="2021-10-11T14:35:00Z">
        <w:r w:rsidR="00037159">
          <w:rPr>
            <w:rFonts w:ascii="Times New Roman" w:hAnsi="Times New Roman" w:cs="Times New Roman"/>
          </w:rPr>
          <w:t>in</w:t>
        </w:r>
      </w:ins>
      <w:del w:id="160" w:author="Sima Niondi" w:date="2021-10-11T14:35:00Z">
        <w:r w:rsidR="00752185" w:rsidDel="00037159">
          <w:rPr>
            <w:rFonts w:ascii="Times New Roman" w:hAnsi="Times New Roman" w:cs="Times New Roman"/>
          </w:rPr>
          <w:delText>by</w:delText>
        </w:r>
      </w:del>
      <w:r>
        <w:rPr>
          <w:rFonts w:ascii="Times New Roman" w:hAnsi="Times New Roman" w:cs="Times New Roman"/>
        </w:rPr>
        <w:t xml:space="preserve"> a weak regulatory</w:t>
      </w:r>
      <w:r w:rsidR="00287231">
        <w:rPr>
          <w:rFonts w:ascii="Times New Roman" w:hAnsi="Times New Roman" w:cs="Times New Roman"/>
        </w:rPr>
        <w:t xml:space="preserve"> and non-transparent</w:t>
      </w:r>
      <w:r>
        <w:rPr>
          <w:rFonts w:ascii="Times New Roman" w:hAnsi="Times New Roman" w:cs="Times New Roman"/>
        </w:rPr>
        <w:t xml:space="preserve"> agency</w:t>
      </w:r>
      <w:ins w:id="161" w:author="Sima Niondi" w:date="2021-10-11T14:35:00Z">
        <w:r w:rsidR="00037159">
          <w:rPr>
            <w:rFonts w:ascii="Times New Roman" w:hAnsi="Times New Roman" w:cs="Times New Roman"/>
          </w:rPr>
          <w:t xml:space="preserve"> while </w:t>
        </w:r>
      </w:ins>
      <w:del w:id="162" w:author="Sima Niondi" w:date="2021-10-11T14:35:00Z">
        <w:r w:rsidDel="00037159">
          <w:rPr>
            <w:rFonts w:ascii="Times New Roman" w:hAnsi="Times New Roman" w:cs="Times New Roman"/>
          </w:rPr>
          <w:delText xml:space="preserve">, and </w:delText>
        </w:r>
      </w:del>
      <w:r>
        <w:rPr>
          <w:rFonts w:ascii="Times New Roman" w:hAnsi="Times New Roman" w:cs="Times New Roman"/>
        </w:rPr>
        <w:t>no high-level elected representatives take credit for it.</w:t>
      </w:r>
    </w:p>
    <w:p w14:paraId="346CC852" w14:textId="5CE86BBD" w:rsidR="00C351F3" w:rsidRDefault="005211F2" w:rsidP="00021AB9">
      <w:pPr>
        <w:pStyle w:val="Heading1"/>
      </w:pPr>
      <w:r>
        <w:t>Part I</w:t>
      </w:r>
      <w:r w:rsidR="00277642">
        <w:t>I</w:t>
      </w:r>
      <w:r w:rsidR="00CB6DDF">
        <w:t>I</w:t>
      </w:r>
      <w:r>
        <w:t xml:space="preserve">. </w:t>
      </w:r>
      <w:r w:rsidR="002005D4">
        <w:t xml:space="preserve">Antitrust </w:t>
      </w:r>
      <w:r w:rsidR="00204721">
        <w:t xml:space="preserve">reform </w:t>
      </w:r>
      <w:r w:rsidR="002005D4">
        <w:t xml:space="preserve">and </w:t>
      </w:r>
      <w:r w:rsidR="00DF3D36">
        <w:t xml:space="preserve">the democratic process </w:t>
      </w:r>
    </w:p>
    <w:p w14:paraId="0013CAFD" w14:textId="0DA7E4C0" w:rsidR="008353CE" w:rsidRDefault="000B3071" w:rsidP="000B3071">
      <w:pPr>
        <w:spacing w:before="100" w:after="100"/>
        <w:ind w:left="-180" w:right="-180" w:firstLine="900"/>
        <w:jc w:val="both"/>
        <w:rPr>
          <w:rFonts w:ascii="Times New Roman" w:hAnsi="Times New Roman" w:cs="Times New Roman"/>
        </w:rPr>
      </w:pPr>
      <w:bookmarkStart w:id="163" w:name="OLE_LINK3"/>
      <w:bookmarkStart w:id="164" w:name="OLE_LINK4"/>
      <w:r w:rsidRPr="00EF42BA">
        <w:rPr>
          <w:rFonts w:ascii="Times New Roman" w:hAnsi="Times New Roman" w:cs="Times New Roman"/>
        </w:rPr>
        <w:t xml:space="preserve">This framework provides us with the theoretical foundations to </w:t>
      </w:r>
      <w:r w:rsidR="008353CE">
        <w:rPr>
          <w:rFonts w:ascii="Times New Roman" w:hAnsi="Times New Roman" w:cs="Times New Roman"/>
        </w:rPr>
        <w:t xml:space="preserve">gather evidence that can help us assess </w:t>
      </w:r>
      <w:r w:rsidRPr="00EF42BA">
        <w:rPr>
          <w:rFonts w:ascii="Times New Roman" w:hAnsi="Times New Roman" w:cs="Times New Roman"/>
        </w:rPr>
        <w:t xml:space="preserve">what drove the weakening of antitrust enforcement in the US. This Part starts by </w:t>
      </w:r>
      <w:r w:rsidR="008353CE">
        <w:rPr>
          <w:rFonts w:ascii="Times New Roman" w:hAnsi="Times New Roman" w:cs="Times New Roman"/>
        </w:rPr>
        <w:t xml:space="preserve">providing data on the relationship between weakened antitrust enforcement and direct democratic accountability (Part III.A), </w:t>
      </w:r>
      <w:r w:rsidR="00EE2534">
        <w:rPr>
          <w:rFonts w:ascii="Times New Roman" w:hAnsi="Times New Roman" w:cs="Times New Roman"/>
        </w:rPr>
        <w:t xml:space="preserve">examining </w:t>
      </w:r>
      <w:r w:rsidR="008353CE">
        <w:rPr>
          <w:rFonts w:ascii="Times New Roman" w:hAnsi="Times New Roman" w:cs="Times New Roman"/>
        </w:rPr>
        <w:t xml:space="preserve">first the interaction between the enforcement mandate and major antitrust statutes (Part III.A.1) and then the interaction between the enforcement mandate and Presidential </w:t>
      </w:r>
      <w:r w:rsidR="00C65553">
        <w:rPr>
          <w:rFonts w:ascii="Times New Roman" w:hAnsi="Times New Roman" w:cs="Times New Roman"/>
        </w:rPr>
        <w:t>political campaigns</w:t>
      </w:r>
      <w:ins w:id="165" w:author="Sima Niondi" w:date="2021-10-11T14:37:00Z">
        <w:r w:rsidR="00037159">
          <w:rPr>
            <w:rFonts w:ascii="Times New Roman" w:hAnsi="Times New Roman" w:cs="Times New Roman"/>
          </w:rPr>
          <w:t xml:space="preserve">, </w:t>
        </w:r>
      </w:ins>
      <w:del w:id="166" w:author="Sima Niondi" w:date="2021-10-11T14:37:00Z">
        <w:r w:rsidR="00C65553" w:rsidDel="00037159">
          <w:rPr>
            <w:rFonts w:ascii="Times New Roman" w:hAnsi="Times New Roman" w:cs="Times New Roman"/>
          </w:rPr>
          <w:delText xml:space="preserve"> </w:delText>
        </w:r>
        <w:r w:rsidR="008353CE" w:rsidDel="00037159">
          <w:rPr>
            <w:rFonts w:ascii="Times New Roman" w:hAnsi="Times New Roman" w:cs="Times New Roman"/>
          </w:rPr>
          <w:delText xml:space="preserve">and </w:delText>
        </w:r>
      </w:del>
      <w:r w:rsidR="00C65553">
        <w:rPr>
          <w:rFonts w:ascii="Times New Roman" w:hAnsi="Times New Roman" w:cs="Times New Roman"/>
        </w:rPr>
        <w:t>speeches</w:t>
      </w:r>
      <w:ins w:id="167" w:author="Sima Niondi" w:date="2021-10-11T14:37:00Z">
        <w:r w:rsidR="00037159">
          <w:rPr>
            <w:rFonts w:ascii="Times New Roman" w:hAnsi="Times New Roman" w:cs="Times New Roman"/>
          </w:rPr>
          <w:t>, and executive policy</w:t>
        </w:r>
      </w:ins>
      <w:r w:rsidR="00C65553">
        <w:rPr>
          <w:rFonts w:ascii="Times New Roman" w:hAnsi="Times New Roman" w:cs="Times New Roman"/>
        </w:rPr>
        <w:t xml:space="preserve"> </w:t>
      </w:r>
      <w:r w:rsidR="008353CE">
        <w:rPr>
          <w:rFonts w:ascii="Times New Roman" w:hAnsi="Times New Roman" w:cs="Times New Roman"/>
        </w:rPr>
        <w:t xml:space="preserve">(Part III.A.2). </w:t>
      </w:r>
      <w:r w:rsidR="00EE2534">
        <w:rPr>
          <w:rFonts w:ascii="Times New Roman" w:hAnsi="Times New Roman" w:cs="Times New Roman"/>
        </w:rPr>
        <w:t xml:space="preserve">It then provides data on the relationship between weakened antitrust enforcement and </w:t>
      </w:r>
      <w:r w:rsidR="00827484">
        <w:rPr>
          <w:rFonts w:ascii="Times New Roman" w:hAnsi="Times New Roman" w:cs="Times New Roman"/>
        </w:rPr>
        <w:t xml:space="preserve">technocratic bodies </w:t>
      </w:r>
      <w:r w:rsidR="00EE2534">
        <w:rPr>
          <w:rFonts w:ascii="Times New Roman" w:hAnsi="Times New Roman" w:cs="Times New Roman"/>
        </w:rPr>
        <w:t xml:space="preserve">(Part III.B.), first describing the role of experts in the weakening of enforcement (Part III.B.1), </w:t>
      </w:r>
      <w:r w:rsidR="008E06CF">
        <w:rPr>
          <w:rFonts w:ascii="Times New Roman" w:hAnsi="Times New Roman" w:cs="Times New Roman"/>
        </w:rPr>
        <w:t xml:space="preserve">and then examining </w:t>
      </w:r>
      <w:r w:rsidR="00534792">
        <w:rPr>
          <w:rFonts w:ascii="Times New Roman" w:hAnsi="Times New Roman" w:cs="Times New Roman"/>
        </w:rPr>
        <w:t xml:space="preserve">changes taking place within </w:t>
      </w:r>
      <w:r w:rsidR="008E06CF">
        <w:rPr>
          <w:rFonts w:ascii="Times New Roman" w:hAnsi="Times New Roman" w:cs="Times New Roman"/>
        </w:rPr>
        <w:t xml:space="preserve">expert </w:t>
      </w:r>
      <w:r w:rsidR="00534792">
        <w:rPr>
          <w:rFonts w:ascii="Times New Roman" w:hAnsi="Times New Roman" w:cs="Times New Roman"/>
        </w:rPr>
        <w:t>bodies</w:t>
      </w:r>
      <w:r w:rsidR="008E06CF">
        <w:rPr>
          <w:rFonts w:ascii="Times New Roman" w:hAnsi="Times New Roman" w:cs="Times New Roman"/>
        </w:rPr>
        <w:t xml:space="preserve"> such as the FTC and the </w:t>
      </w:r>
      <w:r w:rsidR="00C65553">
        <w:rPr>
          <w:rFonts w:ascii="Times New Roman" w:hAnsi="Times New Roman" w:cs="Times New Roman"/>
        </w:rPr>
        <w:t xml:space="preserve">DOJ </w:t>
      </w:r>
      <w:r w:rsidR="0018729B">
        <w:rPr>
          <w:rFonts w:ascii="Times New Roman" w:hAnsi="Times New Roman" w:cs="Times New Roman"/>
        </w:rPr>
        <w:t>(</w:t>
      </w:r>
      <w:r w:rsidR="008E06CF">
        <w:rPr>
          <w:rFonts w:ascii="Times New Roman" w:hAnsi="Times New Roman" w:cs="Times New Roman"/>
        </w:rPr>
        <w:t xml:space="preserve">Part III.B.2) and </w:t>
      </w:r>
      <w:r w:rsidR="00C65553">
        <w:rPr>
          <w:rFonts w:ascii="Times New Roman" w:hAnsi="Times New Roman" w:cs="Times New Roman"/>
        </w:rPr>
        <w:t xml:space="preserve">courts </w:t>
      </w:r>
      <w:r w:rsidR="008E06CF">
        <w:rPr>
          <w:rFonts w:ascii="Times New Roman" w:hAnsi="Times New Roman" w:cs="Times New Roman"/>
        </w:rPr>
        <w:t>(Part III.B.3</w:t>
      </w:r>
      <w:r w:rsidR="00C65553">
        <w:rPr>
          <w:rFonts w:ascii="Times New Roman" w:hAnsi="Times New Roman" w:cs="Times New Roman"/>
        </w:rPr>
        <w:t>)</w:t>
      </w:r>
      <w:r w:rsidR="00021AB9">
        <w:rPr>
          <w:rFonts w:ascii="Times New Roman" w:hAnsi="Times New Roman" w:cs="Times New Roman"/>
        </w:rPr>
        <w:t xml:space="preserve">. </w:t>
      </w:r>
    </w:p>
    <w:p w14:paraId="494CDBA4" w14:textId="77777777" w:rsidR="00C351F3" w:rsidRPr="00C351F3" w:rsidRDefault="00C351F3" w:rsidP="00C351F3"/>
    <w:p w14:paraId="2F092C86" w14:textId="4B816DE4" w:rsidR="00253FC0" w:rsidRDefault="00845DBB" w:rsidP="00845DBB">
      <w:pPr>
        <w:pStyle w:val="Heading2"/>
        <w:rPr>
          <w:sz w:val="32"/>
          <w:szCs w:val="32"/>
        </w:rPr>
      </w:pPr>
      <w:r w:rsidRPr="008E73FB">
        <w:rPr>
          <w:sz w:val="32"/>
          <w:szCs w:val="32"/>
        </w:rPr>
        <w:t xml:space="preserve">Part </w:t>
      </w:r>
      <w:r w:rsidR="00277642" w:rsidRPr="008E73FB">
        <w:rPr>
          <w:sz w:val="32"/>
          <w:szCs w:val="32"/>
        </w:rPr>
        <w:t>I</w:t>
      </w:r>
      <w:r w:rsidRPr="008E73FB">
        <w:rPr>
          <w:sz w:val="32"/>
          <w:szCs w:val="32"/>
        </w:rPr>
        <w:t>I</w:t>
      </w:r>
      <w:r w:rsidR="000B3071">
        <w:rPr>
          <w:sz w:val="32"/>
          <w:szCs w:val="32"/>
        </w:rPr>
        <w:t>I</w:t>
      </w:r>
      <w:r w:rsidRPr="008E73FB">
        <w:rPr>
          <w:sz w:val="32"/>
          <w:szCs w:val="32"/>
        </w:rPr>
        <w:t xml:space="preserve">.A. </w:t>
      </w:r>
      <w:r w:rsidR="00F5588D">
        <w:rPr>
          <w:sz w:val="32"/>
          <w:szCs w:val="32"/>
        </w:rPr>
        <w:t xml:space="preserve">Weakened Enforcement </w:t>
      </w:r>
      <w:r w:rsidR="00511E42">
        <w:rPr>
          <w:sz w:val="32"/>
          <w:szCs w:val="32"/>
        </w:rPr>
        <w:t xml:space="preserve">and </w:t>
      </w:r>
      <w:r w:rsidR="00587B0E">
        <w:rPr>
          <w:sz w:val="32"/>
          <w:szCs w:val="32"/>
        </w:rPr>
        <w:t xml:space="preserve">direct </w:t>
      </w:r>
      <w:r w:rsidR="00511E42">
        <w:rPr>
          <w:sz w:val="32"/>
          <w:szCs w:val="32"/>
        </w:rPr>
        <w:t>democratic accountability</w:t>
      </w:r>
    </w:p>
    <w:p w14:paraId="1C7CAF90" w14:textId="77777777" w:rsidR="002A4FF2" w:rsidRPr="002A4FF2" w:rsidRDefault="002A4FF2" w:rsidP="002A4FF2"/>
    <w:p w14:paraId="1422F0FF" w14:textId="797DD095" w:rsidR="00845DBB" w:rsidRPr="008E73FB" w:rsidRDefault="00253FC0" w:rsidP="00253FC0">
      <w:pPr>
        <w:pStyle w:val="Heading3"/>
      </w:pPr>
      <w:r>
        <w:t xml:space="preserve">Part III.A.1 </w:t>
      </w:r>
      <w:r w:rsidR="008353CE">
        <w:t xml:space="preserve">Antitrust Enforcement and </w:t>
      </w:r>
      <w:r>
        <w:t>Antitrust</w:t>
      </w:r>
      <w:r w:rsidR="00834FC4">
        <w:t xml:space="preserve"> </w:t>
      </w:r>
      <w:r w:rsidR="00845DBB" w:rsidRPr="008E73FB">
        <w:t>Statutes</w:t>
      </w:r>
    </w:p>
    <w:p w14:paraId="4E26C2F4" w14:textId="79DC15CB" w:rsidR="003D7CEC" w:rsidRDefault="000160AB" w:rsidP="00990178">
      <w:pPr>
        <w:spacing w:before="100" w:after="100"/>
        <w:ind w:left="-180" w:right="-180" w:firstLine="900"/>
        <w:jc w:val="both"/>
        <w:rPr>
          <w:rFonts w:ascii="Times New Roman" w:hAnsi="Times New Roman" w:cs="Times New Roman"/>
        </w:rPr>
      </w:pPr>
      <w:r>
        <w:rPr>
          <w:rFonts w:ascii="Times New Roman" w:hAnsi="Times New Roman" w:cs="Times New Roman"/>
        </w:rPr>
        <w:t>Starting in the late nineteenth</w:t>
      </w:r>
      <w:r w:rsidR="00845DBB">
        <w:rPr>
          <w:rFonts w:ascii="Times New Roman" w:hAnsi="Times New Roman" w:cs="Times New Roman"/>
        </w:rPr>
        <w:t xml:space="preserve"> </w:t>
      </w:r>
      <w:r>
        <w:rPr>
          <w:rFonts w:ascii="Times New Roman" w:hAnsi="Times New Roman" w:cs="Times New Roman"/>
        </w:rPr>
        <w:t xml:space="preserve">century, </w:t>
      </w:r>
      <w:r w:rsidR="00845DBB">
        <w:rPr>
          <w:rFonts w:ascii="Times New Roman" w:hAnsi="Times New Roman" w:cs="Times New Roman"/>
        </w:rPr>
        <w:t xml:space="preserve">the United States Congress passed a series of </w:t>
      </w:r>
      <w:r>
        <w:rPr>
          <w:rFonts w:ascii="Times New Roman" w:hAnsi="Times New Roman" w:cs="Times New Roman"/>
        </w:rPr>
        <w:t xml:space="preserve">statutes </w:t>
      </w:r>
      <w:r w:rsidR="00845DBB">
        <w:rPr>
          <w:rFonts w:ascii="Times New Roman" w:hAnsi="Times New Roman" w:cs="Times New Roman"/>
        </w:rPr>
        <w:t xml:space="preserve">that shaped </w:t>
      </w:r>
      <w:r w:rsidR="004D72B5">
        <w:rPr>
          <w:rFonts w:ascii="Times New Roman" w:hAnsi="Times New Roman" w:cs="Times New Roman"/>
        </w:rPr>
        <w:t xml:space="preserve">US antitrust enforcement. The most important </w:t>
      </w:r>
      <w:r w:rsidR="004056AD">
        <w:rPr>
          <w:rFonts w:ascii="Times New Roman" w:hAnsi="Times New Roman" w:cs="Times New Roman"/>
        </w:rPr>
        <w:t>laws</w:t>
      </w:r>
      <w:r w:rsidR="00696613">
        <w:rPr>
          <w:rFonts w:ascii="Times New Roman" w:hAnsi="Times New Roman" w:cs="Times New Roman"/>
        </w:rPr>
        <w:t xml:space="preserve"> </w:t>
      </w:r>
      <w:r w:rsidR="004D72B5">
        <w:rPr>
          <w:rFonts w:ascii="Times New Roman" w:hAnsi="Times New Roman" w:cs="Times New Roman"/>
        </w:rPr>
        <w:t>include: (i) the Sherman Act</w:t>
      </w:r>
      <w:r w:rsidR="00696613">
        <w:rPr>
          <w:rFonts w:ascii="Times New Roman" w:hAnsi="Times New Roman" w:cs="Times New Roman"/>
        </w:rPr>
        <w:t xml:space="preserve"> (1890)</w:t>
      </w:r>
      <w:r w:rsidR="004D72B5">
        <w:rPr>
          <w:rFonts w:ascii="Times New Roman" w:hAnsi="Times New Roman" w:cs="Times New Roman"/>
        </w:rPr>
        <w:t>; (ii) the Clayton Antitrust Act</w:t>
      </w:r>
      <w:r w:rsidR="00C01009">
        <w:rPr>
          <w:rFonts w:ascii="Times New Roman" w:hAnsi="Times New Roman" w:cs="Times New Roman"/>
        </w:rPr>
        <w:t xml:space="preserve"> (1914)</w:t>
      </w:r>
      <w:r w:rsidR="004D72B5">
        <w:rPr>
          <w:rFonts w:ascii="Times New Roman" w:hAnsi="Times New Roman" w:cs="Times New Roman"/>
        </w:rPr>
        <w:t>; (iii) the Federal Trade Commission Act</w:t>
      </w:r>
      <w:r w:rsidR="00C01009">
        <w:rPr>
          <w:rFonts w:ascii="Times New Roman" w:hAnsi="Times New Roman" w:cs="Times New Roman"/>
        </w:rPr>
        <w:t xml:space="preserve"> (1914)</w:t>
      </w:r>
      <w:r w:rsidR="004D72B5">
        <w:rPr>
          <w:rFonts w:ascii="Times New Roman" w:hAnsi="Times New Roman" w:cs="Times New Roman"/>
        </w:rPr>
        <w:t>; (iv) the Robinson-Patman Act</w:t>
      </w:r>
      <w:r w:rsidR="00C01009">
        <w:rPr>
          <w:rFonts w:ascii="Times New Roman" w:hAnsi="Times New Roman" w:cs="Times New Roman"/>
        </w:rPr>
        <w:t xml:space="preserve"> (1936)</w:t>
      </w:r>
      <w:r w:rsidR="004D72B5">
        <w:rPr>
          <w:rFonts w:ascii="Times New Roman" w:hAnsi="Times New Roman" w:cs="Times New Roman"/>
        </w:rPr>
        <w:t>; (v) the Celler-Kefauver Act</w:t>
      </w:r>
      <w:r w:rsidR="00C01009">
        <w:rPr>
          <w:rFonts w:ascii="Times New Roman" w:hAnsi="Times New Roman" w:cs="Times New Roman"/>
        </w:rPr>
        <w:t xml:space="preserve"> (1950)</w:t>
      </w:r>
      <w:r w:rsidR="004D72B5">
        <w:rPr>
          <w:rFonts w:ascii="Times New Roman" w:hAnsi="Times New Roman" w:cs="Times New Roman"/>
        </w:rPr>
        <w:t>;</w:t>
      </w:r>
      <w:r w:rsidR="0079106B" w:rsidRPr="0079106B">
        <w:rPr>
          <w:rFonts w:ascii="Times New Roman" w:hAnsi="Times New Roman" w:cs="Times New Roman"/>
        </w:rPr>
        <w:t xml:space="preserve"> </w:t>
      </w:r>
      <w:r w:rsidR="0079106B">
        <w:rPr>
          <w:rFonts w:ascii="Times New Roman" w:hAnsi="Times New Roman" w:cs="Times New Roman"/>
        </w:rPr>
        <w:t xml:space="preserve">(vi) the </w:t>
      </w:r>
      <w:r w:rsidR="002A0311" w:rsidRPr="002A0311">
        <w:rPr>
          <w:rFonts w:ascii="Times New Roman" w:hAnsi="Times New Roman" w:cs="Times New Roman"/>
        </w:rPr>
        <w:t xml:space="preserve">Antitrust Procedures and Penalties </w:t>
      </w:r>
      <w:r w:rsidR="002A0311">
        <w:rPr>
          <w:rFonts w:ascii="Times New Roman" w:hAnsi="Times New Roman" w:cs="Times New Roman"/>
        </w:rPr>
        <w:t xml:space="preserve">(Tunney) </w:t>
      </w:r>
      <w:r w:rsidR="002A0311" w:rsidRPr="002A0311">
        <w:rPr>
          <w:rFonts w:ascii="Times New Roman" w:hAnsi="Times New Roman" w:cs="Times New Roman"/>
        </w:rPr>
        <w:t xml:space="preserve">Act </w:t>
      </w:r>
      <w:r w:rsidR="0079106B">
        <w:rPr>
          <w:rFonts w:ascii="Times New Roman" w:hAnsi="Times New Roman" w:cs="Times New Roman"/>
        </w:rPr>
        <w:t>(1974);</w:t>
      </w:r>
      <w:r w:rsidR="004D72B5">
        <w:rPr>
          <w:rFonts w:ascii="Times New Roman" w:hAnsi="Times New Roman" w:cs="Times New Roman"/>
        </w:rPr>
        <w:t xml:space="preserve"> (v</w:t>
      </w:r>
      <w:r w:rsidR="0079106B">
        <w:rPr>
          <w:rFonts w:ascii="Times New Roman" w:hAnsi="Times New Roman" w:cs="Times New Roman"/>
        </w:rPr>
        <w:t>i</w:t>
      </w:r>
      <w:r w:rsidR="004D72B5">
        <w:rPr>
          <w:rFonts w:ascii="Times New Roman" w:hAnsi="Times New Roman" w:cs="Times New Roman"/>
        </w:rPr>
        <w:t>i) the Hart-Scott-Rodino Antitrust Improvements Act</w:t>
      </w:r>
      <w:r w:rsidR="00C01009">
        <w:rPr>
          <w:rFonts w:ascii="Times New Roman" w:hAnsi="Times New Roman" w:cs="Times New Roman"/>
        </w:rPr>
        <w:t xml:space="preserve"> (1976)</w:t>
      </w:r>
      <w:r w:rsidR="005432C7">
        <w:rPr>
          <w:rFonts w:ascii="Times New Roman" w:hAnsi="Times New Roman" w:cs="Times New Roman"/>
        </w:rPr>
        <w:t>;</w:t>
      </w:r>
      <w:r w:rsidR="00F10F7F">
        <w:rPr>
          <w:rFonts w:ascii="Times New Roman" w:hAnsi="Times New Roman" w:cs="Times New Roman"/>
        </w:rPr>
        <w:t xml:space="preserve"> (vi</w:t>
      </w:r>
      <w:r w:rsidR="0079106B">
        <w:rPr>
          <w:rFonts w:ascii="Times New Roman" w:hAnsi="Times New Roman" w:cs="Times New Roman"/>
        </w:rPr>
        <w:t>i</w:t>
      </w:r>
      <w:r w:rsidR="00F10F7F">
        <w:rPr>
          <w:rFonts w:ascii="Times New Roman" w:hAnsi="Times New Roman" w:cs="Times New Roman"/>
        </w:rPr>
        <w:t xml:space="preserve">i) the Foreign Trade Antitrust Improvement Act </w:t>
      </w:r>
      <w:r w:rsidR="00C01009">
        <w:rPr>
          <w:rFonts w:ascii="Times New Roman" w:hAnsi="Times New Roman" w:cs="Times New Roman"/>
        </w:rPr>
        <w:t>(</w:t>
      </w:r>
      <w:r w:rsidR="00F10F7F">
        <w:rPr>
          <w:rFonts w:ascii="Times New Roman" w:hAnsi="Times New Roman" w:cs="Times New Roman"/>
        </w:rPr>
        <w:t>1982</w:t>
      </w:r>
      <w:r w:rsidR="00C01009">
        <w:rPr>
          <w:rFonts w:ascii="Times New Roman" w:hAnsi="Times New Roman" w:cs="Times New Roman"/>
        </w:rPr>
        <w:t>)</w:t>
      </w:r>
      <w:r w:rsidR="00F10F7F">
        <w:rPr>
          <w:rFonts w:ascii="Times New Roman" w:hAnsi="Times New Roman" w:cs="Times New Roman"/>
        </w:rPr>
        <w:t>; (</w:t>
      </w:r>
      <w:r w:rsidR="0079106B">
        <w:rPr>
          <w:rFonts w:ascii="Times New Roman" w:hAnsi="Times New Roman" w:cs="Times New Roman"/>
        </w:rPr>
        <w:t>ix</w:t>
      </w:r>
      <w:r w:rsidR="00F10F7F">
        <w:rPr>
          <w:rFonts w:ascii="Times New Roman" w:hAnsi="Times New Roman" w:cs="Times New Roman"/>
        </w:rPr>
        <w:t xml:space="preserve">) </w:t>
      </w:r>
      <w:r w:rsidR="005432C7">
        <w:rPr>
          <w:rFonts w:ascii="Times New Roman" w:hAnsi="Times New Roman" w:cs="Times New Roman"/>
        </w:rPr>
        <w:t xml:space="preserve">the International Antitrust Enforcement Assistance Act </w:t>
      </w:r>
      <w:r w:rsidR="00C01009">
        <w:rPr>
          <w:rFonts w:ascii="Times New Roman" w:hAnsi="Times New Roman" w:cs="Times New Roman"/>
        </w:rPr>
        <w:t>(</w:t>
      </w:r>
      <w:r w:rsidR="005432C7">
        <w:rPr>
          <w:rFonts w:ascii="Times New Roman" w:hAnsi="Times New Roman" w:cs="Times New Roman"/>
        </w:rPr>
        <w:t>1994</w:t>
      </w:r>
      <w:r w:rsidR="00C01009">
        <w:rPr>
          <w:rFonts w:ascii="Times New Roman" w:hAnsi="Times New Roman" w:cs="Times New Roman"/>
        </w:rPr>
        <w:t>)</w:t>
      </w:r>
      <w:r w:rsidR="005432C7">
        <w:rPr>
          <w:rFonts w:ascii="Times New Roman" w:hAnsi="Times New Roman" w:cs="Times New Roman"/>
        </w:rPr>
        <w:t>;</w:t>
      </w:r>
      <w:r w:rsidR="00F10F7F">
        <w:rPr>
          <w:rFonts w:ascii="Times New Roman" w:hAnsi="Times New Roman" w:cs="Times New Roman"/>
        </w:rPr>
        <w:t xml:space="preserve"> (x) the updated amendments to the HSR of 200</w:t>
      </w:r>
      <w:r w:rsidR="00816F07">
        <w:rPr>
          <w:rFonts w:ascii="Times New Roman" w:hAnsi="Times New Roman" w:cs="Times New Roman"/>
        </w:rPr>
        <w:t>0</w:t>
      </w:r>
      <w:r w:rsidR="001903CC">
        <w:rPr>
          <w:rFonts w:ascii="Times New Roman" w:hAnsi="Times New Roman" w:cs="Times New Roman"/>
        </w:rPr>
        <w:t xml:space="preserve"> and (xi) the Antitrust Criminal Penalty Enhancement and Reform Act (2004)</w:t>
      </w:r>
      <w:r w:rsidR="000276AB">
        <w:rPr>
          <w:rFonts w:ascii="Times New Roman" w:hAnsi="Times New Roman" w:cs="Times New Roman"/>
        </w:rPr>
        <w:t>—</w:t>
      </w:r>
      <w:r w:rsidR="00C65553">
        <w:rPr>
          <w:rFonts w:ascii="Times New Roman" w:hAnsi="Times New Roman" w:cs="Times New Roman"/>
        </w:rPr>
        <w:t>which was later extended</w:t>
      </w:r>
      <w:r w:rsidR="000276AB">
        <w:rPr>
          <w:rFonts w:ascii="Times New Roman" w:hAnsi="Times New Roman" w:cs="Times New Roman"/>
        </w:rPr>
        <w:t xml:space="preserve"> by the repeal of sunset provisions in 2020</w:t>
      </w:r>
      <w:r w:rsidR="00F10F7F">
        <w:rPr>
          <w:rFonts w:ascii="Times New Roman" w:hAnsi="Times New Roman" w:cs="Times New Roman"/>
        </w:rPr>
        <w:t xml:space="preserve">. </w:t>
      </w:r>
    </w:p>
    <w:p w14:paraId="4AEAE710" w14:textId="5DCD80D5" w:rsidR="00B5735C" w:rsidRDefault="00C01009" w:rsidP="00990178">
      <w:pPr>
        <w:spacing w:before="100" w:after="100"/>
        <w:ind w:left="-180" w:right="-180" w:firstLine="900"/>
        <w:jc w:val="both"/>
        <w:rPr>
          <w:rFonts w:ascii="Times New Roman" w:hAnsi="Times New Roman" w:cs="Times New Roman"/>
        </w:rPr>
      </w:pPr>
      <w:r>
        <w:rPr>
          <w:rFonts w:ascii="Times New Roman" w:hAnsi="Times New Roman" w:cs="Times New Roman"/>
        </w:rPr>
        <w:t xml:space="preserve">Virtually </w:t>
      </w:r>
      <w:r w:rsidR="00990178">
        <w:rPr>
          <w:rFonts w:ascii="Times New Roman" w:hAnsi="Times New Roman" w:cs="Times New Roman"/>
        </w:rPr>
        <w:t>all</w:t>
      </w:r>
      <w:r>
        <w:rPr>
          <w:rFonts w:ascii="Times New Roman" w:hAnsi="Times New Roman" w:cs="Times New Roman"/>
        </w:rPr>
        <w:t xml:space="preserve"> these statutes expanded the scope of antitrust law and strengthened enforcement</w:t>
      </w:r>
      <w:r w:rsidR="00B5735C">
        <w:rPr>
          <w:rFonts w:ascii="Times New Roman" w:hAnsi="Times New Roman" w:cs="Times New Roman"/>
        </w:rPr>
        <w:t xml:space="preserve"> beyond the baseline antitrust regime created by the Sherman Act</w:t>
      </w:r>
      <w:r>
        <w:rPr>
          <w:rFonts w:ascii="Times New Roman" w:hAnsi="Times New Roman" w:cs="Times New Roman"/>
        </w:rPr>
        <w:t xml:space="preserve">. The Clayton Act </w:t>
      </w:r>
      <w:r w:rsidR="002C1BBB">
        <w:rPr>
          <w:rFonts w:ascii="Times New Roman" w:hAnsi="Times New Roman" w:cs="Times New Roman"/>
        </w:rPr>
        <w:t>blocked</w:t>
      </w:r>
      <w:r w:rsidR="00B5735C">
        <w:rPr>
          <w:rFonts w:ascii="Times New Roman" w:hAnsi="Times New Roman" w:cs="Times New Roman"/>
        </w:rPr>
        <w:t xml:space="preserve"> specific </w:t>
      </w:r>
      <w:r w:rsidR="002C1BBB">
        <w:rPr>
          <w:rFonts w:ascii="Times New Roman" w:hAnsi="Times New Roman" w:cs="Times New Roman"/>
        </w:rPr>
        <w:t>anticompetitive practices</w:t>
      </w:r>
      <w:r w:rsidR="00B5735C">
        <w:rPr>
          <w:rFonts w:ascii="Times New Roman" w:hAnsi="Times New Roman" w:cs="Times New Roman"/>
        </w:rPr>
        <w:t>, including price discrimination, tying, and mergers, and strengthened enforcement by creating a private right</w:t>
      </w:r>
      <w:r w:rsidR="00347B0E">
        <w:rPr>
          <w:rFonts w:ascii="Times New Roman" w:hAnsi="Times New Roman" w:cs="Times New Roman"/>
        </w:rPr>
        <w:t xml:space="preserve"> of action and a remedy of</w:t>
      </w:r>
      <w:r w:rsidR="00B5735C">
        <w:rPr>
          <w:rFonts w:ascii="Times New Roman" w:hAnsi="Times New Roman" w:cs="Times New Roman"/>
        </w:rPr>
        <w:t xml:space="preserve"> treble damages. The FTC Act created the FTC</w:t>
      </w:r>
      <w:r w:rsidR="002C1BBB">
        <w:rPr>
          <w:rFonts w:ascii="Times New Roman" w:hAnsi="Times New Roman" w:cs="Times New Roman"/>
        </w:rPr>
        <w:t>, a new independent agency,</w:t>
      </w:r>
      <w:r w:rsidR="00B5735C">
        <w:rPr>
          <w:rFonts w:ascii="Times New Roman" w:hAnsi="Times New Roman" w:cs="Times New Roman"/>
        </w:rPr>
        <w:t xml:space="preserve"> and gave it authority to enforce the antitrust laws. The Robinson-Patman Act targeted price discrimination. The Celler-</w:t>
      </w:r>
      <w:r w:rsidR="00F343FF">
        <w:rPr>
          <w:rFonts w:ascii="Times New Roman" w:hAnsi="Times New Roman" w:cs="Times New Roman"/>
        </w:rPr>
        <w:t>Kefauver</w:t>
      </w:r>
      <w:r w:rsidR="00B5735C">
        <w:rPr>
          <w:rFonts w:ascii="Times New Roman" w:hAnsi="Times New Roman" w:cs="Times New Roman"/>
        </w:rPr>
        <w:t xml:space="preserve"> Act closed </w:t>
      </w:r>
      <w:r w:rsidR="002A0311">
        <w:rPr>
          <w:rFonts w:ascii="Times New Roman" w:hAnsi="Times New Roman" w:cs="Times New Roman"/>
        </w:rPr>
        <w:t>gaps</w:t>
      </w:r>
      <w:r w:rsidR="00B5735C">
        <w:rPr>
          <w:rFonts w:ascii="Times New Roman" w:hAnsi="Times New Roman" w:cs="Times New Roman"/>
        </w:rPr>
        <w:t xml:space="preserve"> in the Clayton Act’s restriction</w:t>
      </w:r>
      <w:r w:rsidR="002C1BBB">
        <w:rPr>
          <w:rFonts w:ascii="Times New Roman" w:hAnsi="Times New Roman" w:cs="Times New Roman"/>
        </w:rPr>
        <w:t>s</w:t>
      </w:r>
      <w:r w:rsidR="00B5735C">
        <w:rPr>
          <w:rFonts w:ascii="Times New Roman" w:hAnsi="Times New Roman" w:cs="Times New Roman"/>
        </w:rPr>
        <w:t xml:space="preserve"> on mergers. The Hart-Scott-Rodino Act strengthened merger enforcement by requiring </w:t>
      </w:r>
      <w:r w:rsidR="00347B0E">
        <w:rPr>
          <w:rFonts w:ascii="Times New Roman" w:hAnsi="Times New Roman" w:cs="Times New Roman"/>
        </w:rPr>
        <w:t xml:space="preserve">large </w:t>
      </w:r>
      <w:r w:rsidR="00B5735C">
        <w:rPr>
          <w:rFonts w:ascii="Times New Roman" w:hAnsi="Times New Roman" w:cs="Times New Roman"/>
        </w:rPr>
        <w:t xml:space="preserve">merging firms to give notice to the antitrust authorities and directing the antitrust authorities to review mergers ahead of their consummation. The Tunney Act strengthened judicial review of </w:t>
      </w:r>
      <w:r w:rsidR="00D9052D">
        <w:rPr>
          <w:rFonts w:ascii="Times New Roman" w:hAnsi="Times New Roman" w:cs="Times New Roman"/>
        </w:rPr>
        <w:t xml:space="preserve">consent decrees and increased penalties for </w:t>
      </w:r>
      <w:r w:rsidR="00347B0E">
        <w:rPr>
          <w:rFonts w:ascii="Times New Roman" w:hAnsi="Times New Roman" w:cs="Times New Roman"/>
        </w:rPr>
        <w:t xml:space="preserve">antitrust </w:t>
      </w:r>
      <w:r w:rsidR="00D9052D">
        <w:rPr>
          <w:rFonts w:ascii="Times New Roman" w:hAnsi="Times New Roman" w:cs="Times New Roman"/>
        </w:rPr>
        <w:t>violations</w:t>
      </w:r>
      <w:r w:rsidR="00B5735C">
        <w:rPr>
          <w:rFonts w:ascii="Times New Roman" w:hAnsi="Times New Roman" w:cs="Times New Roman"/>
        </w:rPr>
        <w:t xml:space="preserve">; the International Antitrust Enforcement Act facilitated cooperation between </w:t>
      </w:r>
      <w:ins w:id="168" w:author="Sima Niondi" w:date="2021-10-12T15:38:00Z">
        <w:r w:rsidR="00C35DC2">
          <w:rPr>
            <w:rFonts w:ascii="Times New Roman" w:hAnsi="Times New Roman" w:cs="Times New Roman"/>
          </w:rPr>
          <w:t xml:space="preserve">the </w:t>
        </w:r>
      </w:ins>
      <w:r w:rsidR="00B5735C">
        <w:rPr>
          <w:rFonts w:ascii="Times New Roman" w:hAnsi="Times New Roman" w:cs="Times New Roman"/>
        </w:rPr>
        <w:t>U</w:t>
      </w:r>
      <w:del w:id="169" w:author="Sima Niondi" w:date="2021-10-12T15:38:00Z">
        <w:r w:rsidR="00B5735C" w:rsidDel="00C35DC2">
          <w:rPr>
            <w:rFonts w:ascii="Times New Roman" w:hAnsi="Times New Roman" w:cs="Times New Roman"/>
          </w:rPr>
          <w:delText>.</w:delText>
        </w:r>
      </w:del>
      <w:r w:rsidR="00B5735C">
        <w:rPr>
          <w:rFonts w:ascii="Times New Roman" w:hAnsi="Times New Roman" w:cs="Times New Roman"/>
        </w:rPr>
        <w:t>S</w:t>
      </w:r>
      <w:del w:id="170" w:author="Sima Niondi" w:date="2021-10-12T15:38:00Z">
        <w:r w:rsidR="00B5735C" w:rsidDel="00C35DC2">
          <w:rPr>
            <w:rFonts w:ascii="Times New Roman" w:hAnsi="Times New Roman" w:cs="Times New Roman"/>
          </w:rPr>
          <w:delText>.</w:delText>
        </w:r>
      </w:del>
      <w:r w:rsidR="00B5735C">
        <w:rPr>
          <w:rFonts w:ascii="Times New Roman" w:hAnsi="Times New Roman" w:cs="Times New Roman"/>
        </w:rPr>
        <w:t xml:space="preserve"> and foreign antitrust authorities</w:t>
      </w:r>
      <w:r w:rsidR="000512A4">
        <w:rPr>
          <w:rFonts w:ascii="Times New Roman" w:hAnsi="Times New Roman" w:cs="Times New Roman"/>
        </w:rPr>
        <w:t>; and,</w:t>
      </w:r>
      <w:r w:rsidR="000276AB">
        <w:rPr>
          <w:rFonts w:ascii="Times New Roman" w:hAnsi="Times New Roman" w:cs="Times New Roman"/>
        </w:rPr>
        <w:t xml:space="preserve"> </w:t>
      </w:r>
      <w:r w:rsidR="000512A4">
        <w:rPr>
          <w:rFonts w:ascii="Times New Roman" w:hAnsi="Times New Roman" w:cs="Times New Roman"/>
        </w:rPr>
        <w:t>f</w:t>
      </w:r>
      <w:r w:rsidR="000276AB">
        <w:rPr>
          <w:rFonts w:ascii="Times New Roman" w:hAnsi="Times New Roman" w:cs="Times New Roman"/>
        </w:rPr>
        <w:t>inally, the Antitrust Criminal Penalty</w:t>
      </w:r>
      <w:r w:rsidR="008B70C3">
        <w:rPr>
          <w:rFonts w:ascii="Times New Roman" w:hAnsi="Times New Roman" w:cs="Times New Roman"/>
        </w:rPr>
        <w:t xml:space="preserve"> Enhancement and Reform</w:t>
      </w:r>
      <w:r w:rsidR="000276AB">
        <w:rPr>
          <w:rFonts w:ascii="Times New Roman" w:hAnsi="Times New Roman" w:cs="Times New Roman"/>
        </w:rPr>
        <w:t xml:space="preserve"> Act greatly increased criminal fines for corporations and prison sentences for individuals engaged in </w:t>
      </w:r>
      <w:r w:rsidR="00AE55E4">
        <w:rPr>
          <w:rFonts w:ascii="Times New Roman" w:hAnsi="Times New Roman" w:cs="Times New Roman"/>
        </w:rPr>
        <w:t>cartels and</w:t>
      </w:r>
      <w:r w:rsidR="000276AB">
        <w:rPr>
          <w:rFonts w:ascii="Times New Roman" w:hAnsi="Times New Roman" w:cs="Times New Roman"/>
        </w:rPr>
        <w:t xml:space="preserve"> strengthened leniency programs to help detect violations.</w:t>
      </w:r>
    </w:p>
    <w:p w14:paraId="0F39AC07" w14:textId="5ADDCA72" w:rsidR="005D21FF" w:rsidRDefault="00B5735C" w:rsidP="00AE55E4">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Only two of the statutes provide exceptions</w:t>
      </w:r>
      <w:r w:rsidR="004056AD">
        <w:rPr>
          <w:rFonts w:ascii="Times New Roman" w:hAnsi="Times New Roman" w:cs="Times New Roman"/>
        </w:rPr>
        <w:t xml:space="preserve"> to the pro-antitrust</w:t>
      </w:r>
      <w:r w:rsidR="00990178">
        <w:rPr>
          <w:rFonts w:ascii="Times New Roman" w:hAnsi="Times New Roman" w:cs="Times New Roman"/>
        </w:rPr>
        <w:t xml:space="preserve"> enforcement</w:t>
      </w:r>
      <w:r w:rsidR="004056AD">
        <w:rPr>
          <w:rFonts w:ascii="Times New Roman" w:hAnsi="Times New Roman" w:cs="Times New Roman"/>
        </w:rPr>
        <w:t xml:space="preserve"> pattern</w:t>
      </w:r>
      <w:r>
        <w:rPr>
          <w:rFonts w:ascii="Times New Roman" w:hAnsi="Times New Roman" w:cs="Times New Roman"/>
        </w:rPr>
        <w:t xml:space="preserve">, and these exceptions were </w:t>
      </w:r>
      <w:r w:rsidR="004056AD">
        <w:rPr>
          <w:rFonts w:ascii="Times New Roman" w:hAnsi="Times New Roman" w:cs="Times New Roman"/>
        </w:rPr>
        <w:t>limite</w:t>
      </w:r>
      <w:r w:rsidR="004056AD" w:rsidRPr="00C96155">
        <w:rPr>
          <w:rFonts w:ascii="Times New Roman" w:hAnsi="Times New Roman" w:cs="Times New Roman"/>
        </w:rPr>
        <w:t>d</w:t>
      </w:r>
      <w:r w:rsidRPr="00C96155">
        <w:rPr>
          <w:rFonts w:ascii="Times New Roman" w:hAnsi="Times New Roman" w:cs="Times New Roman"/>
        </w:rPr>
        <w:t>.</w:t>
      </w:r>
      <w:r w:rsidR="00AE55E4" w:rsidRPr="00C96155">
        <w:rPr>
          <w:rStyle w:val="FootnoteReference"/>
          <w:rFonts w:ascii="Times New Roman" w:hAnsi="Times New Roman" w:cs="Times New Roman"/>
          <w:rPrChange w:id="171" w:author="Sima Niondi" w:date="2021-10-11T14:40:00Z">
            <w:rPr>
              <w:rStyle w:val="FootnoteReference"/>
            </w:rPr>
          </w:rPrChange>
        </w:rPr>
        <w:footnoteReference w:id="70"/>
      </w:r>
      <w:r>
        <w:rPr>
          <w:rFonts w:ascii="Times New Roman" w:hAnsi="Times New Roman" w:cs="Times New Roman"/>
        </w:rPr>
        <w:t xml:space="preserve"> The F</w:t>
      </w:r>
      <w:r w:rsidR="0070234E">
        <w:rPr>
          <w:rFonts w:ascii="Times New Roman" w:hAnsi="Times New Roman" w:cs="Times New Roman"/>
        </w:rPr>
        <w:t xml:space="preserve">oreign </w:t>
      </w:r>
      <w:r>
        <w:rPr>
          <w:rFonts w:ascii="Times New Roman" w:hAnsi="Times New Roman" w:cs="Times New Roman"/>
        </w:rPr>
        <w:t xml:space="preserve">Trade Antitrust Improvement Act limited the </w:t>
      </w:r>
      <w:r w:rsidR="004056AD">
        <w:rPr>
          <w:rFonts w:ascii="Times New Roman" w:hAnsi="Times New Roman" w:cs="Times New Roman"/>
        </w:rPr>
        <w:t>rights</w:t>
      </w:r>
      <w:r>
        <w:rPr>
          <w:rFonts w:ascii="Times New Roman" w:hAnsi="Times New Roman" w:cs="Times New Roman"/>
        </w:rPr>
        <w:t xml:space="preserve"> of foreign victims of anticompetitive behavior </w:t>
      </w:r>
      <w:r w:rsidR="004056AD">
        <w:rPr>
          <w:rFonts w:ascii="Times New Roman" w:hAnsi="Times New Roman" w:cs="Times New Roman"/>
        </w:rPr>
        <w:t>to challenge that behavior in U</w:t>
      </w:r>
      <w:del w:id="172" w:author="Sima Niondi" w:date="2021-10-11T14:40:00Z">
        <w:r w:rsidR="004056AD" w:rsidDel="00C96155">
          <w:rPr>
            <w:rFonts w:ascii="Times New Roman" w:hAnsi="Times New Roman" w:cs="Times New Roman"/>
          </w:rPr>
          <w:delText>.</w:delText>
        </w:r>
      </w:del>
      <w:r w:rsidR="004056AD">
        <w:rPr>
          <w:rFonts w:ascii="Times New Roman" w:hAnsi="Times New Roman" w:cs="Times New Roman"/>
        </w:rPr>
        <w:t>S</w:t>
      </w:r>
      <w:del w:id="173" w:author="Sima Niondi" w:date="2021-10-11T14:40:00Z">
        <w:r w:rsidR="004056AD" w:rsidDel="00C96155">
          <w:rPr>
            <w:rFonts w:ascii="Times New Roman" w:hAnsi="Times New Roman" w:cs="Times New Roman"/>
          </w:rPr>
          <w:delText>.</w:delText>
        </w:r>
      </w:del>
      <w:r w:rsidR="004056AD">
        <w:rPr>
          <w:rFonts w:ascii="Times New Roman" w:hAnsi="Times New Roman" w:cs="Times New Roman"/>
        </w:rPr>
        <w:t xml:space="preserve"> courts. But while the law allowed American companies to commit antitrust violations overseas,</w:t>
      </w:r>
      <w:r w:rsidR="002C1BBB">
        <w:rPr>
          <w:rFonts w:ascii="Times New Roman" w:hAnsi="Times New Roman" w:cs="Times New Roman"/>
        </w:rPr>
        <w:t xml:space="preserve"> Congress contemplated that</w:t>
      </w:r>
      <w:r w:rsidR="004056AD">
        <w:rPr>
          <w:rFonts w:ascii="Times New Roman" w:hAnsi="Times New Roman" w:cs="Times New Roman"/>
        </w:rPr>
        <w:t xml:space="preserve"> those violations would remain subject to the domestic law of the affected foreign states</w:t>
      </w:r>
      <w:r w:rsidR="004056AD" w:rsidRPr="00C96155">
        <w:rPr>
          <w:rFonts w:ascii="Times New Roman" w:hAnsi="Times New Roman" w:cs="Times New Roman"/>
        </w:rPr>
        <w:t>.</w:t>
      </w:r>
      <w:r w:rsidR="00990178" w:rsidRPr="00C96155">
        <w:rPr>
          <w:rStyle w:val="FootnoteReference"/>
          <w:rFonts w:ascii="Times New Roman" w:hAnsi="Times New Roman" w:cs="Times New Roman"/>
          <w:rPrChange w:id="174" w:author="Sima Niondi" w:date="2021-10-11T14:41:00Z">
            <w:rPr>
              <w:rStyle w:val="FootnoteReference"/>
            </w:rPr>
          </w:rPrChange>
        </w:rPr>
        <w:footnoteReference w:id="71"/>
      </w:r>
      <w:r w:rsidR="004056AD" w:rsidRPr="00C96155">
        <w:rPr>
          <w:rFonts w:ascii="Times New Roman" w:hAnsi="Times New Roman" w:cs="Times New Roman"/>
        </w:rPr>
        <w:t xml:space="preserve"> Moreover</w:t>
      </w:r>
      <w:r w:rsidR="004056AD">
        <w:rPr>
          <w:rFonts w:ascii="Times New Roman" w:hAnsi="Times New Roman" w:cs="Times New Roman"/>
        </w:rPr>
        <w:t xml:space="preserve">, Congress made clear in the FTAIA that foreign-oriented behavior that caused harm to American markets remained subject to U.S. antitrust </w:t>
      </w:r>
      <w:r w:rsidR="002C1BBB">
        <w:rPr>
          <w:rFonts w:ascii="Times New Roman" w:hAnsi="Times New Roman" w:cs="Times New Roman"/>
        </w:rPr>
        <w:t>enforcement</w:t>
      </w:r>
      <w:r w:rsidR="00447C55">
        <w:rPr>
          <w:rFonts w:ascii="Times New Roman" w:hAnsi="Times New Roman" w:cs="Times New Roman"/>
        </w:rPr>
        <w:t>—that is, it did not envision a weakening of US antitrust laws</w:t>
      </w:r>
      <w:r w:rsidR="00347B0E">
        <w:rPr>
          <w:rFonts w:ascii="Times New Roman" w:hAnsi="Times New Roman" w:cs="Times New Roman"/>
        </w:rPr>
        <w:t xml:space="preserve"> in the domestic marke</w:t>
      </w:r>
      <w:r w:rsidR="00347B0E" w:rsidRPr="00C96155">
        <w:rPr>
          <w:rFonts w:ascii="Times New Roman" w:hAnsi="Times New Roman" w:cs="Times New Roman"/>
        </w:rPr>
        <w:t>t</w:t>
      </w:r>
      <w:r w:rsidR="004056AD" w:rsidRPr="00C96155">
        <w:rPr>
          <w:rFonts w:ascii="Times New Roman" w:hAnsi="Times New Roman" w:cs="Times New Roman"/>
        </w:rPr>
        <w:t>.</w:t>
      </w:r>
      <w:r w:rsidR="00130A92" w:rsidRPr="00C96155">
        <w:rPr>
          <w:rStyle w:val="FootnoteReference"/>
          <w:rFonts w:ascii="Times New Roman" w:hAnsi="Times New Roman" w:cs="Times New Roman"/>
          <w:rPrChange w:id="175" w:author="Sima Niondi" w:date="2021-10-11T14:42:00Z">
            <w:rPr>
              <w:rStyle w:val="FootnoteReference"/>
            </w:rPr>
          </w:rPrChange>
        </w:rPr>
        <w:footnoteReference w:id="72"/>
      </w:r>
      <w:r w:rsidR="004056AD">
        <w:rPr>
          <w:rFonts w:ascii="Times New Roman" w:hAnsi="Times New Roman" w:cs="Times New Roman"/>
        </w:rPr>
        <w:t xml:space="preserve"> The other exception is the 200</w:t>
      </w:r>
      <w:r w:rsidR="00246245">
        <w:rPr>
          <w:rFonts w:ascii="Times New Roman" w:hAnsi="Times New Roman" w:cs="Times New Roman"/>
        </w:rPr>
        <w:t>0</w:t>
      </w:r>
      <w:r w:rsidR="004056AD">
        <w:rPr>
          <w:rFonts w:ascii="Times New Roman" w:hAnsi="Times New Roman" w:cs="Times New Roman"/>
        </w:rPr>
        <w:t xml:space="preserve"> Hart-Scott-Rodino amendment, which marginally raised the threshold for reporting mergers to the government.</w:t>
      </w:r>
      <w:r w:rsidR="00246245">
        <w:rPr>
          <w:rFonts w:ascii="Times New Roman" w:hAnsi="Times New Roman" w:cs="Times New Roman"/>
        </w:rPr>
        <w:t xml:space="preserve"> </w:t>
      </w:r>
      <w:r w:rsidR="002423CC">
        <w:rPr>
          <w:rFonts w:ascii="Times New Roman" w:hAnsi="Times New Roman" w:cs="Times New Roman"/>
        </w:rPr>
        <w:t>Yet, m</w:t>
      </w:r>
      <w:r w:rsidR="00246245">
        <w:rPr>
          <w:rFonts w:ascii="Times New Roman" w:hAnsi="Times New Roman" w:cs="Times New Roman"/>
        </w:rPr>
        <w:t xml:space="preserve">any </w:t>
      </w:r>
      <w:r w:rsidR="00123214">
        <w:rPr>
          <w:rFonts w:ascii="Times New Roman" w:hAnsi="Times New Roman" w:cs="Times New Roman"/>
        </w:rPr>
        <w:t xml:space="preserve">public officials and </w:t>
      </w:r>
      <w:r w:rsidR="00246245">
        <w:rPr>
          <w:rFonts w:ascii="Times New Roman" w:hAnsi="Times New Roman" w:cs="Times New Roman"/>
        </w:rPr>
        <w:t xml:space="preserve">commentators at the time justified </w:t>
      </w:r>
      <w:r w:rsidR="000056A2">
        <w:rPr>
          <w:rFonts w:ascii="Times New Roman" w:hAnsi="Times New Roman" w:cs="Times New Roman"/>
        </w:rPr>
        <w:t>the amendments</w:t>
      </w:r>
      <w:r w:rsidR="00246245">
        <w:rPr>
          <w:rFonts w:ascii="Times New Roman" w:hAnsi="Times New Roman" w:cs="Times New Roman"/>
        </w:rPr>
        <w:t xml:space="preserve"> as helping </w:t>
      </w:r>
      <w:r w:rsidR="00246245" w:rsidRPr="0093558E">
        <w:rPr>
          <w:rFonts w:ascii="Times New Roman" w:hAnsi="Times New Roman" w:cs="Times New Roman"/>
          <w:iCs/>
        </w:rPr>
        <w:t>increase enforcement</w:t>
      </w:r>
      <w:r w:rsidR="00246245">
        <w:rPr>
          <w:rFonts w:ascii="Times New Roman" w:hAnsi="Times New Roman" w:cs="Times New Roman"/>
        </w:rPr>
        <w:t xml:space="preserve"> by reli</w:t>
      </w:r>
      <w:r w:rsidR="00347B0E">
        <w:rPr>
          <w:rFonts w:ascii="Times New Roman" w:hAnsi="Times New Roman" w:cs="Times New Roman"/>
        </w:rPr>
        <w:t>e</w:t>
      </w:r>
      <w:r w:rsidR="00246245">
        <w:rPr>
          <w:rFonts w:ascii="Times New Roman" w:hAnsi="Times New Roman" w:cs="Times New Roman"/>
        </w:rPr>
        <w:t xml:space="preserve">ving the FTC and the DoJ from dedicating an “ever-expanding portion of their resources to the [merger review] </w:t>
      </w:r>
      <w:r w:rsidR="00246245" w:rsidRPr="00AF55D6">
        <w:rPr>
          <w:rFonts w:ascii="Times New Roman" w:hAnsi="Times New Roman" w:cs="Times New Roman"/>
        </w:rPr>
        <w:t>program</w:t>
      </w:r>
      <w:r w:rsidR="00246245" w:rsidRPr="00C96155">
        <w:rPr>
          <w:rFonts w:ascii="Times New Roman" w:hAnsi="Times New Roman" w:cs="Times New Roman"/>
        </w:rPr>
        <w:t>”.</w:t>
      </w:r>
      <w:r w:rsidR="00246245" w:rsidRPr="00C96155">
        <w:rPr>
          <w:rStyle w:val="FootnoteReference"/>
          <w:rFonts w:ascii="Times New Roman" w:hAnsi="Times New Roman" w:cs="Times New Roman"/>
          <w:rPrChange w:id="176" w:author="Sima Niondi" w:date="2021-10-11T14:42:00Z">
            <w:rPr>
              <w:rStyle w:val="FootnoteReference"/>
            </w:rPr>
          </w:rPrChange>
        </w:rPr>
        <w:footnoteReference w:id="73"/>
      </w:r>
      <w:r w:rsidR="002423CC" w:rsidRPr="00C96155">
        <w:rPr>
          <w:rFonts w:ascii="Times New Roman" w:hAnsi="Times New Roman" w:cs="Times New Roman"/>
        </w:rPr>
        <w:t xml:space="preserve"> </w:t>
      </w:r>
      <w:r w:rsidR="00485665" w:rsidRPr="00C96155">
        <w:rPr>
          <w:rFonts w:ascii="Times New Roman" w:hAnsi="Times New Roman" w:cs="Times New Roman"/>
        </w:rPr>
        <w:t>Moreover</w:t>
      </w:r>
      <w:r w:rsidR="00C65553" w:rsidRPr="00C96155">
        <w:rPr>
          <w:rFonts w:ascii="Times New Roman" w:hAnsi="Times New Roman" w:cs="Times New Roman"/>
        </w:rPr>
        <w:t>,</w:t>
      </w:r>
      <w:r w:rsidR="002423CC" w:rsidRPr="00C96155">
        <w:rPr>
          <w:rFonts w:ascii="Times New Roman" w:hAnsi="Times New Roman" w:cs="Times New Roman"/>
        </w:rPr>
        <w:t xml:space="preserve"> the 2000 HSR amendment passed </w:t>
      </w:r>
      <w:r w:rsidR="00C65553" w:rsidRPr="00C96155">
        <w:rPr>
          <w:rFonts w:ascii="Times New Roman" w:hAnsi="Times New Roman" w:cs="Times New Roman"/>
        </w:rPr>
        <w:t>in the twilight</w:t>
      </w:r>
      <w:r w:rsidR="002423CC" w:rsidRPr="00C96155">
        <w:rPr>
          <w:rFonts w:ascii="Times New Roman" w:hAnsi="Times New Roman" w:cs="Times New Roman"/>
        </w:rPr>
        <w:t xml:space="preserve"> of the Clinton Presidency</w:t>
      </w:r>
      <w:r w:rsidR="003E382A" w:rsidRPr="00C96155">
        <w:rPr>
          <w:rFonts w:ascii="Times New Roman" w:hAnsi="Times New Roman" w:cs="Times New Roman"/>
        </w:rPr>
        <w:t xml:space="preserve"> (</w:t>
      </w:r>
      <w:r w:rsidR="002423CC" w:rsidRPr="00C96155">
        <w:rPr>
          <w:rFonts w:ascii="Times New Roman" w:hAnsi="Times New Roman" w:cs="Times New Roman"/>
        </w:rPr>
        <w:t xml:space="preserve">on December </w:t>
      </w:r>
      <w:r w:rsidR="00BB0C12" w:rsidRPr="00C96155">
        <w:rPr>
          <w:rFonts w:ascii="Times New Roman" w:hAnsi="Times New Roman" w:cs="Times New Roman"/>
        </w:rPr>
        <w:t>21</w:t>
      </w:r>
      <w:r w:rsidR="003E382A" w:rsidRPr="00C96155">
        <w:rPr>
          <w:rFonts w:ascii="Times New Roman" w:hAnsi="Times New Roman" w:cs="Times New Roman"/>
        </w:rPr>
        <w:t>),</w:t>
      </w:r>
      <w:r w:rsidR="00BB0C12" w:rsidRPr="00C96155">
        <w:rPr>
          <w:rFonts w:ascii="Times New Roman" w:hAnsi="Times New Roman" w:cs="Times New Roman"/>
        </w:rPr>
        <w:t xml:space="preserve"> </w:t>
      </w:r>
      <w:r w:rsidR="003E382A" w:rsidRPr="00C96155">
        <w:rPr>
          <w:rFonts w:ascii="Times New Roman" w:hAnsi="Times New Roman" w:cs="Times New Roman"/>
        </w:rPr>
        <w:t xml:space="preserve">as </w:t>
      </w:r>
      <w:r w:rsidR="00BB0C12" w:rsidRPr="00C96155">
        <w:rPr>
          <w:rFonts w:ascii="Times New Roman" w:hAnsi="Times New Roman" w:cs="Times New Roman"/>
        </w:rPr>
        <w:t>four pages buried within the 320-page omnibus bill for the Fiscal Year 2001 Commerce-Justice-State Appropriations Bill</w:t>
      </w:r>
      <w:r w:rsidR="002423CC" w:rsidRPr="00C96155">
        <w:rPr>
          <w:rFonts w:ascii="Times New Roman" w:hAnsi="Times New Roman" w:cs="Times New Roman"/>
        </w:rPr>
        <w:t>.</w:t>
      </w:r>
      <w:r w:rsidR="00BB0C12" w:rsidRPr="00C96155">
        <w:rPr>
          <w:rStyle w:val="FootnoteReference"/>
          <w:rFonts w:ascii="Times New Roman" w:hAnsi="Times New Roman" w:cs="Times New Roman"/>
          <w:rPrChange w:id="177" w:author="Sima Niondi" w:date="2021-10-11T14:42:00Z">
            <w:rPr>
              <w:rStyle w:val="FootnoteReference"/>
            </w:rPr>
          </w:rPrChange>
        </w:rPr>
        <w:footnoteReference w:id="74"/>
      </w:r>
      <w:r w:rsidR="002423CC" w:rsidRPr="00C96155">
        <w:rPr>
          <w:rFonts w:ascii="Times New Roman" w:hAnsi="Times New Roman" w:cs="Times New Roman"/>
        </w:rPr>
        <w:t xml:space="preserve"> </w:t>
      </w:r>
      <w:r w:rsidR="00C65553" w:rsidRPr="00C96155">
        <w:rPr>
          <w:rFonts w:ascii="Times New Roman" w:hAnsi="Times New Roman" w:cs="Times New Roman"/>
        </w:rPr>
        <w:t>I</w:t>
      </w:r>
      <w:r w:rsidR="00C65553">
        <w:rPr>
          <w:rFonts w:ascii="Times New Roman" w:hAnsi="Times New Roman" w:cs="Times New Roman"/>
        </w:rPr>
        <w:t>t is hard to see this law as an important,</w:t>
      </w:r>
      <w:r w:rsidR="002423CC" w:rsidRPr="00AF55D6">
        <w:rPr>
          <w:rFonts w:ascii="Times New Roman" w:hAnsi="Times New Roman" w:cs="Times New Roman"/>
        </w:rPr>
        <w:t xml:space="preserve"> public</w:t>
      </w:r>
      <w:r w:rsidR="00AE55E4">
        <w:rPr>
          <w:rFonts w:ascii="Times New Roman" w:hAnsi="Times New Roman" w:cs="Times New Roman"/>
        </w:rPr>
        <w:t>ly</w:t>
      </w:r>
      <w:r w:rsidR="002423CC" w:rsidRPr="00AF55D6">
        <w:rPr>
          <w:rFonts w:ascii="Times New Roman" w:hAnsi="Times New Roman" w:cs="Times New Roman"/>
        </w:rPr>
        <w:t xml:space="preserve"> transparent effort by Congress to weaken antitrust enforcement.</w:t>
      </w:r>
      <w:r w:rsidR="002423CC">
        <w:rPr>
          <w:rFonts w:ascii="Times New Roman" w:hAnsi="Times New Roman" w:cs="Times New Roman"/>
        </w:rPr>
        <w:t xml:space="preserve"> </w:t>
      </w:r>
    </w:p>
    <w:p w14:paraId="41A99FEF" w14:textId="71F2DECD" w:rsidR="00C22551" w:rsidRDefault="00C65553" w:rsidP="00C22551">
      <w:pPr>
        <w:spacing w:before="100" w:after="100"/>
        <w:ind w:left="-180" w:right="-180" w:firstLine="900"/>
        <w:jc w:val="both"/>
        <w:rPr>
          <w:rFonts w:ascii="Times New Roman" w:hAnsi="Times New Roman" w:cs="Times New Roman"/>
        </w:rPr>
      </w:pPr>
      <w:r>
        <w:rPr>
          <w:rFonts w:ascii="Times New Roman" w:hAnsi="Times New Roman" w:cs="Times New Roman"/>
        </w:rPr>
        <w:t>During</w:t>
      </w:r>
      <w:r w:rsidR="00AE496E">
        <w:rPr>
          <w:rFonts w:ascii="Times New Roman" w:hAnsi="Times New Roman" w:cs="Times New Roman"/>
        </w:rPr>
        <w:t xml:space="preserve"> this period </w:t>
      </w:r>
      <w:r w:rsidR="005D21FF">
        <w:rPr>
          <w:rFonts w:ascii="Times New Roman" w:hAnsi="Times New Roman" w:cs="Times New Roman"/>
        </w:rPr>
        <w:t xml:space="preserve">Congress </w:t>
      </w:r>
      <w:r w:rsidR="00AE496E">
        <w:rPr>
          <w:rFonts w:ascii="Times New Roman" w:hAnsi="Times New Roman" w:cs="Times New Roman"/>
        </w:rPr>
        <w:t xml:space="preserve">also </w:t>
      </w:r>
      <w:r w:rsidR="00E005D5">
        <w:rPr>
          <w:rFonts w:ascii="Times New Roman" w:hAnsi="Times New Roman" w:cs="Times New Roman"/>
        </w:rPr>
        <w:t xml:space="preserve">rejected attempts to </w:t>
      </w:r>
      <w:r w:rsidR="00AE496E">
        <w:rPr>
          <w:rFonts w:ascii="Times New Roman" w:hAnsi="Times New Roman" w:cs="Times New Roman"/>
        </w:rPr>
        <w:t>weaken enforcement by means of new legislation</w:t>
      </w:r>
      <w:r w:rsidR="00E005D5">
        <w:rPr>
          <w:rFonts w:ascii="Times New Roman" w:hAnsi="Times New Roman" w:cs="Times New Roman"/>
        </w:rPr>
        <w:t xml:space="preserve">, as it is the case for the </w:t>
      </w:r>
      <w:r w:rsidR="005D21FF">
        <w:rPr>
          <w:rFonts w:ascii="Times New Roman" w:hAnsi="Times New Roman" w:cs="Times New Roman"/>
        </w:rPr>
        <w:t xml:space="preserve">Robinson-Patman Act. Approved in 1936, </w:t>
      </w:r>
      <w:r w:rsidR="005D21FF" w:rsidRPr="005D21FF">
        <w:rPr>
          <w:rFonts w:ascii="Times New Roman" w:hAnsi="Times New Roman" w:cs="Times New Roman"/>
        </w:rPr>
        <w:t>the Act aime</w:t>
      </w:r>
      <w:r w:rsidR="005D21FF">
        <w:rPr>
          <w:rFonts w:ascii="Times New Roman" w:hAnsi="Times New Roman" w:cs="Times New Roman"/>
        </w:rPr>
        <w:t xml:space="preserve">d to “protecting small business </w:t>
      </w:r>
      <w:r w:rsidR="005D21FF" w:rsidRPr="005D21FF">
        <w:rPr>
          <w:rFonts w:ascii="Times New Roman" w:hAnsi="Times New Roman" w:cs="Times New Roman"/>
        </w:rPr>
        <w:t>firms from c</w:t>
      </w:r>
      <w:r w:rsidR="005D21FF">
        <w:rPr>
          <w:rFonts w:ascii="Times New Roman" w:hAnsi="Times New Roman" w:cs="Times New Roman"/>
        </w:rPr>
        <w:t xml:space="preserve">ompetitive displacement by mass </w:t>
      </w:r>
      <w:r w:rsidR="005D21FF" w:rsidRPr="005D21FF">
        <w:rPr>
          <w:rFonts w:ascii="Times New Roman" w:hAnsi="Times New Roman" w:cs="Times New Roman"/>
        </w:rPr>
        <w:t>distributor</w:t>
      </w:r>
      <w:r w:rsidR="005D21FF">
        <w:rPr>
          <w:rFonts w:ascii="Times New Roman" w:hAnsi="Times New Roman" w:cs="Times New Roman"/>
        </w:rPr>
        <w:t>s at a time of general economic d</w:t>
      </w:r>
      <w:r w:rsidR="005D21FF" w:rsidRPr="005D21FF">
        <w:rPr>
          <w:rFonts w:ascii="Times New Roman" w:hAnsi="Times New Roman" w:cs="Times New Roman"/>
        </w:rPr>
        <w:t>istress</w:t>
      </w:r>
      <w:r w:rsidR="005D21FF" w:rsidRPr="00C96155">
        <w:rPr>
          <w:rFonts w:ascii="Times New Roman" w:hAnsi="Times New Roman" w:cs="Times New Roman"/>
        </w:rPr>
        <w:t>”</w:t>
      </w:r>
      <w:r w:rsidR="00A50529" w:rsidRPr="00C96155">
        <w:rPr>
          <w:rFonts w:ascii="Times New Roman" w:hAnsi="Times New Roman" w:cs="Times New Roman"/>
        </w:rPr>
        <w:t>.</w:t>
      </w:r>
      <w:r w:rsidR="00AE55E4" w:rsidRPr="00C96155">
        <w:rPr>
          <w:rStyle w:val="FootnoteReference"/>
          <w:rFonts w:ascii="Times New Roman" w:hAnsi="Times New Roman" w:cs="Times New Roman"/>
          <w:rPrChange w:id="178" w:author="Sima Niondi" w:date="2021-10-11T14:43:00Z">
            <w:rPr>
              <w:rStyle w:val="FootnoteReference"/>
            </w:rPr>
          </w:rPrChange>
        </w:rPr>
        <w:footnoteReference w:id="75"/>
      </w:r>
      <w:r w:rsidR="005D21FF" w:rsidRPr="00C96155">
        <w:rPr>
          <w:rFonts w:ascii="Times New Roman" w:hAnsi="Times New Roman" w:cs="Times New Roman"/>
        </w:rPr>
        <w:t xml:space="preserve"> </w:t>
      </w:r>
      <w:r w:rsidR="002962A6" w:rsidRPr="00C96155">
        <w:rPr>
          <w:rFonts w:ascii="Times New Roman" w:hAnsi="Times New Roman" w:cs="Times New Roman"/>
        </w:rPr>
        <w:t>Its</w:t>
      </w:r>
      <w:r w:rsidR="002962A6" w:rsidRPr="002962A6">
        <w:rPr>
          <w:rFonts w:ascii="Times New Roman" w:hAnsi="Times New Roman" w:cs="Times New Roman"/>
        </w:rPr>
        <w:t xml:space="preserve"> rep</w:t>
      </w:r>
      <w:r w:rsidR="00C22551">
        <w:rPr>
          <w:rFonts w:ascii="Times New Roman" w:hAnsi="Times New Roman" w:cs="Times New Roman"/>
        </w:rPr>
        <w:t xml:space="preserve">eal or substantial overhaul has </w:t>
      </w:r>
      <w:r w:rsidR="002962A6" w:rsidRPr="002962A6">
        <w:rPr>
          <w:rFonts w:ascii="Times New Roman" w:hAnsi="Times New Roman" w:cs="Times New Roman"/>
        </w:rPr>
        <w:t>been recommended</w:t>
      </w:r>
      <w:r w:rsidR="00C90AD7">
        <w:rPr>
          <w:rFonts w:ascii="Times New Roman" w:hAnsi="Times New Roman" w:cs="Times New Roman"/>
        </w:rPr>
        <w:t xml:space="preserve"> at le</w:t>
      </w:r>
      <w:r w:rsidR="004C545C">
        <w:rPr>
          <w:rFonts w:ascii="Times New Roman" w:hAnsi="Times New Roman" w:cs="Times New Roman"/>
        </w:rPr>
        <w:t>ast</w:t>
      </w:r>
      <w:r w:rsidR="002962A6" w:rsidRPr="002962A6">
        <w:rPr>
          <w:rFonts w:ascii="Times New Roman" w:hAnsi="Times New Roman" w:cs="Times New Roman"/>
        </w:rPr>
        <w:t xml:space="preserve"> </w:t>
      </w:r>
      <w:r w:rsidR="002962A6">
        <w:rPr>
          <w:rFonts w:ascii="Times New Roman" w:hAnsi="Times New Roman" w:cs="Times New Roman"/>
        </w:rPr>
        <w:t xml:space="preserve">four times, in 1955, 1969, </w:t>
      </w:r>
      <w:r w:rsidR="002962A6" w:rsidRPr="002962A6">
        <w:rPr>
          <w:rFonts w:ascii="Times New Roman" w:hAnsi="Times New Roman" w:cs="Times New Roman"/>
        </w:rPr>
        <w:t>1977</w:t>
      </w:r>
      <w:r w:rsidR="002962A6">
        <w:rPr>
          <w:rFonts w:ascii="Times New Roman" w:hAnsi="Times New Roman" w:cs="Times New Roman"/>
        </w:rPr>
        <w:t>, and 2005</w:t>
      </w:r>
      <w:r w:rsidR="002962A6" w:rsidRPr="00CB6018">
        <w:rPr>
          <w:rFonts w:ascii="Times New Roman" w:hAnsi="Times New Roman" w:cs="Times New Roman"/>
        </w:rPr>
        <w:t>.</w:t>
      </w:r>
      <w:r w:rsidR="002962A6" w:rsidRPr="00CB6018">
        <w:rPr>
          <w:rStyle w:val="FootnoteReference"/>
          <w:rFonts w:ascii="Times New Roman" w:hAnsi="Times New Roman" w:cs="Times New Roman"/>
          <w:rPrChange w:id="179" w:author="Sima Niondi" w:date="2021-10-11T16:32:00Z">
            <w:rPr>
              <w:rStyle w:val="FootnoteReference"/>
            </w:rPr>
          </w:rPrChange>
        </w:rPr>
        <w:footnoteReference w:id="76"/>
      </w:r>
      <w:r w:rsidR="002962A6" w:rsidRPr="002962A6">
        <w:rPr>
          <w:rFonts w:ascii="Times New Roman" w:hAnsi="Times New Roman" w:cs="Times New Roman"/>
        </w:rPr>
        <w:t xml:space="preserve"> </w:t>
      </w:r>
      <w:r w:rsidR="002962A6">
        <w:rPr>
          <w:rFonts w:ascii="Times New Roman" w:hAnsi="Times New Roman" w:cs="Times New Roman"/>
        </w:rPr>
        <w:t xml:space="preserve">In spite of all these attempts, </w:t>
      </w:r>
      <w:r w:rsidR="00E005D5">
        <w:rPr>
          <w:rFonts w:ascii="Times New Roman" w:hAnsi="Times New Roman" w:cs="Times New Roman"/>
        </w:rPr>
        <w:t>the Robinson-</w:t>
      </w:r>
      <w:r w:rsidR="00E005D5" w:rsidRPr="005D21FF">
        <w:rPr>
          <w:rFonts w:ascii="Times New Roman" w:hAnsi="Times New Roman" w:cs="Times New Roman"/>
        </w:rPr>
        <w:t>Patman Act is still on the books.</w:t>
      </w:r>
      <w:r w:rsidR="002962A6">
        <w:rPr>
          <w:rFonts w:ascii="Times New Roman" w:hAnsi="Times New Roman" w:cs="Times New Roman"/>
        </w:rPr>
        <w:t xml:space="preserve"> Interestingly, </w:t>
      </w:r>
      <w:r w:rsidR="00C22551">
        <w:rPr>
          <w:rFonts w:ascii="Times New Roman" w:hAnsi="Times New Roman" w:cs="Times New Roman"/>
        </w:rPr>
        <w:t xml:space="preserve">it is not </w:t>
      </w:r>
      <w:r w:rsidR="00C22551" w:rsidRPr="00C22551">
        <w:rPr>
          <w:rFonts w:ascii="Times New Roman" w:hAnsi="Times New Roman" w:cs="Times New Roman"/>
        </w:rPr>
        <w:t>enforced</w:t>
      </w:r>
      <w:r w:rsidR="00C22551">
        <w:rPr>
          <w:rFonts w:ascii="Times New Roman" w:hAnsi="Times New Roman" w:cs="Times New Roman"/>
        </w:rPr>
        <w:t>:</w:t>
      </w:r>
      <w:r w:rsidR="006959F0">
        <w:rPr>
          <w:rFonts w:ascii="Times New Roman" w:hAnsi="Times New Roman" w:cs="Times New Roman"/>
        </w:rPr>
        <w:t xml:space="preserve"> </w:t>
      </w:r>
      <w:r w:rsidR="004D65E8">
        <w:rPr>
          <w:rFonts w:ascii="Times New Roman" w:hAnsi="Times New Roman" w:cs="Times New Roman"/>
        </w:rPr>
        <w:t xml:space="preserve">public litigation fell </w:t>
      </w:r>
      <w:r w:rsidR="006959F0">
        <w:rPr>
          <w:rFonts w:ascii="Times New Roman" w:hAnsi="Times New Roman" w:cs="Times New Roman"/>
        </w:rPr>
        <w:t>from a peak of 758 cease-and-desist orders between 1960-1972</w:t>
      </w:r>
      <w:r w:rsidR="004D65E8">
        <w:rPr>
          <w:rFonts w:ascii="Times New Roman" w:hAnsi="Times New Roman" w:cs="Times New Roman"/>
        </w:rPr>
        <w:t xml:space="preserve"> to all but zero in modern times</w:t>
      </w:r>
      <w:r w:rsidR="00C22551" w:rsidRPr="00CB6018">
        <w:rPr>
          <w:rFonts w:ascii="Times New Roman" w:hAnsi="Times New Roman" w:cs="Times New Roman"/>
        </w:rPr>
        <w:t>.</w:t>
      </w:r>
      <w:r w:rsidR="00C22551" w:rsidRPr="00CB6018">
        <w:rPr>
          <w:rStyle w:val="FootnoteReference"/>
          <w:rFonts w:ascii="Times New Roman" w:hAnsi="Times New Roman" w:cs="Times New Roman"/>
          <w:rPrChange w:id="180" w:author="Sima Niondi" w:date="2021-10-11T16:33:00Z">
            <w:rPr>
              <w:rStyle w:val="FootnoteReference"/>
            </w:rPr>
          </w:rPrChange>
        </w:rPr>
        <w:footnoteReference w:id="77"/>
      </w:r>
      <w:r w:rsidR="00C22551" w:rsidRPr="00CB6018">
        <w:rPr>
          <w:rFonts w:ascii="Times New Roman" w:hAnsi="Times New Roman" w:cs="Times New Roman"/>
        </w:rPr>
        <w:t xml:space="preserve"> </w:t>
      </w:r>
      <w:r w:rsidRPr="00CB6018">
        <w:rPr>
          <w:rFonts w:ascii="Times New Roman" w:hAnsi="Times New Roman" w:cs="Times New Roman"/>
        </w:rPr>
        <w:t>This</w:t>
      </w:r>
      <w:r>
        <w:rPr>
          <w:rFonts w:ascii="Times New Roman" w:hAnsi="Times New Roman" w:cs="Times New Roman"/>
        </w:rPr>
        <w:t xml:space="preserve"> seems to be an</w:t>
      </w:r>
      <w:r w:rsidR="00AE1228">
        <w:rPr>
          <w:rFonts w:ascii="Times New Roman" w:hAnsi="Times New Roman" w:cs="Times New Roman"/>
        </w:rPr>
        <w:t xml:space="preserve"> </w:t>
      </w:r>
      <w:r w:rsidR="00C22551">
        <w:rPr>
          <w:rFonts w:ascii="Times New Roman" w:hAnsi="Times New Roman" w:cs="Times New Roman"/>
        </w:rPr>
        <w:t>example of experts overruling the political will expressed by elected representatives</w:t>
      </w:r>
      <w:r w:rsidR="005C1867">
        <w:rPr>
          <w:rFonts w:ascii="Times New Roman" w:hAnsi="Times New Roman" w:cs="Times New Roman"/>
        </w:rPr>
        <w:t xml:space="preserve">, </w:t>
      </w:r>
      <w:r w:rsidR="00523FD2">
        <w:rPr>
          <w:rFonts w:ascii="Times New Roman" w:hAnsi="Times New Roman" w:cs="Times New Roman"/>
        </w:rPr>
        <w:t>resulting in disappearing enforcement</w:t>
      </w:r>
      <w:r w:rsidR="005C1867">
        <w:rPr>
          <w:rFonts w:ascii="Times New Roman" w:hAnsi="Times New Roman" w:cs="Times New Roman"/>
        </w:rPr>
        <w:t>.</w:t>
      </w:r>
      <w:r w:rsidR="00050694">
        <w:rPr>
          <w:rStyle w:val="FootnoteReference"/>
          <w:rFonts w:ascii="Times New Roman" w:hAnsi="Times New Roman" w:cs="Times New Roman"/>
        </w:rPr>
        <w:footnoteReference w:id="78"/>
      </w:r>
    </w:p>
    <w:p w14:paraId="60B2F6F1" w14:textId="09845F93" w:rsidR="00415868" w:rsidRPr="00C22551" w:rsidRDefault="00415868" w:rsidP="00C22551">
      <w:pPr>
        <w:spacing w:before="100" w:after="100"/>
        <w:ind w:left="-180" w:right="-180" w:firstLine="900"/>
        <w:jc w:val="both"/>
        <w:rPr>
          <w:rFonts w:ascii="Times New Roman" w:hAnsi="Times New Roman" w:cs="Times New Roman"/>
        </w:rPr>
      </w:pPr>
      <w:r>
        <w:rPr>
          <w:rFonts w:ascii="Times New Roman" w:hAnsi="Times New Roman" w:cs="Times New Roman"/>
        </w:rPr>
        <w:t xml:space="preserve">Finally, while the focus of this paper is federal antitrust enforcement, we should comment on state law. In the wake of the </w:t>
      </w:r>
      <w:r w:rsidRPr="0093558E">
        <w:rPr>
          <w:rFonts w:ascii="Times New Roman" w:hAnsi="Times New Roman" w:cs="Times New Roman"/>
          <w:i/>
        </w:rPr>
        <w:t>Illinois Brick</w:t>
      </w:r>
      <w:r>
        <w:rPr>
          <w:rFonts w:ascii="Times New Roman" w:hAnsi="Times New Roman" w:cs="Times New Roman"/>
        </w:rPr>
        <w:t xml:space="preserve"> decision, numerous state legislatures enacted so-called Illinois Brick </w:t>
      </w:r>
      <w:proofErr w:type="spellStart"/>
      <w:r>
        <w:rPr>
          <w:rFonts w:ascii="Times New Roman" w:hAnsi="Times New Roman" w:cs="Times New Roman"/>
        </w:rPr>
        <w:t>repealer</w:t>
      </w:r>
      <w:proofErr w:type="spellEnd"/>
      <w:r>
        <w:rPr>
          <w:rFonts w:ascii="Times New Roman" w:hAnsi="Times New Roman" w:cs="Times New Roman"/>
        </w:rPr>
        <w:t xml:space="preserve"> statutes, which created state law causes of action for the indirect purchasers whose claims were barred under the Supreme Court decision.</w:t>
      </w:r>
      <w:r>
        <w:rPr>
          <w:rStyle w:val="FootnoteReference"/>
          <w:rFonts w:ascii="Times New Roman" w:hAnsi="Times New Roman" w:cs="Times New Roman"/>
        </w:rPr>
        <w:footnoteReference w:id="79"/>
      </w:r>
      <w:r>
        <w:rPr>
          <w:rFonts w:ascii="Times New Roman" w:hAnsi="Times New Roman" w:cs="Times New Roman"/>
        </w:rPr>
        <w:t xml:space="preserve"> Otherwise, state courts tend to interpret </w:t>
      </w:r>
      <w:r>
        <w:rPr>
          <w:rFonts w:ascii="Times New Roman" w:hAnsi="Times New Roman" w:cs="Times New Roman"/>
        </w:rPr>
        <w:lastRenderedPageBreak/>
        <w:t>longstanding antitrust statutes consistently with the interpretations of federal laws by federal courts. As a practical matter, this means that a state pattern of greater legislative but weaker judicial support for antitrust enforcement mirrors federal experience. However, a more detailed analysis of state antitrust enforcement is beyond the scope of this paper.</w:t>
      </w:r>
    </w:p>
    <w:p w14:paraId="76E570B8" w14:textId="273FD403" w:rsidR="004D72B5" w:rsidRDefault="00A943E3" w:rsidP="004C5B15">
      <w:pPr>
        <w:spacing w:before="100" w:after="100"/>
        <w:ind w:left="-180" w:right="-180" w:firstLine="900"/>
        <w:jc w:val="both"/>
        <w:rPr>
          <w:rFonts w:ascii="Times New Roman" w:hAnsi="Times New Roman" w:cs="Times New Roman"/>
        </w:rPr>
      </w:pPr>
      <w:r>
        <w:rPr>
          <w:rFonts w:ascii="Times New Roman" w:hAnsi="Times New Roman" w:cs="Times New Roman"/>
        </w:rPr>
        <w:t>While the</w:t>
      </w:r>
      <w:r w:rsidR="00C22551">
        <w:rPr>
          <w:rFonts w:ascii="Times New Roman" w:hAnsi="Times New Roman" w:cs="Times New Roman"/>
        </w:rPr>
        <w:t xml:space="preserve"> pattern of antitrust legislation in the United States </w:t>
      </w:r>
      <w:r w:rsidR="0079106B">
        <w:rPr>
          <w:rFonts w:ascii="Times New Roman" w:hAnsi="Times New Roman" w:cs="Times New Roman"/>
        </w:rPr>
        <w:t>is overwhelmingly in the direction of greater liability and enforcement</w:t>
      </w:r>
      <w:r>
        <w:rPr>
          <w:rFonts w:ascii="Times New Roman" w:hAnsi="Times New Roman" w:cs="Times New Roman"/>
        </w:rPr>
        <w:t>, this trend peters out in the 1970s</w:t>
      </w:r>
      <w:r w:rsidR="002C6B04">
        <w:rPr>
          <w:rFonts w:ascii="Times New Roman" w:hAnsi="Times New Roman" w:cs="Times New Roman"/>
        </w:rPr>
        <w:t xml:space="preserve">. </w:t>
      </w:r>
      <w:r w:rsidR="0079106B">
        <w:rPr>
          <w:rFonts w:ascii="Times New Roman" w:hAnsi="Times New Roman" w:cs="Times New Roman"/>
        </w:rPr>
        <w:t>All of the statutes after HSR were minor.</w:t>
      </w:r>
      <w:r w:rsidR="004E4AD0">
        <w:rPr>
          <w:rFonts w:ascii="Times New Roman" w:hAnsi="Times New Roman" w:cs="Times New Roman"/>
        </w:rPr>
        <w:t xml:space="preserve"> </w:t>
      </w:r>
      <w:r>
        <w:rPr>
          <w:rFonts w:ascii="Times New Roman" w:hAnsi="Times New Roman" w:cs="Times New Roman"/>
        </w:rPr>
        <w:t xml:space="preserve">Congress’ and (as we posit) the public’s attitude toward antitrust enforcement </w:t>
      </w:r>
      <w:del w:id="181" w:author="Sima Niondi" w:date="2021-10-11T16:34:00Z">
        <w:r w:rsidDel="00CB6018">
          <w:rPr>
            <w:rFonts w:ascii="Times New Roman" w:hAnsi="Times New Roman" w:cs="Times New Roman"/>
          </w:rPr>
          <w:delText xml:space="preserve">moved </w:delText>
        </w:r>
      </w:del>
      <w:ins w:id="182" w:author="Sima Niondi" w:date="2021-10-11T16:34:00Z">
        <w:r w:rsidR="00CB6018">
          <w:rPr>
            <w:rFonts w:ascii="Times New Roman" w:hAnsi="Times New Roman" w:cs="Times New Roman"/>
          </w:rPr>
          <w:t xml:space="preserve">shifted from </w:t>
        </w:r>
      </w:ins>
      <w:ins w:id="183" w:author="Sima Niondi" w:date="2021-10-11T16:36:00Z">
        <w:r w:rsidR="00CB6018">
          <w:rPr>
            <w:rFonts w:ascii="Times New Roman" w:hAnsi="Times New Roman" w:cs="Times New Roman"/>
          </w:rPr>
          <w:t>its post-</w:t>
        </w:r>
      </w:ins>
      <w:ins w:id="184" w:author="Sima Niondi" w:date="2021-10-11T16:53:00Z">
        <w:r w:rsidR="00F271F7">
          <w:rPr>
            <w:rFonts w:ascii="Times New Roman" w:hAnsi="Times New Roman" w:cs="Times New Roman"/>
          </w:rPr>
          <w:t>Depression</w:t>
        </w:r>
      </w:ins>
      <w:ins w:id="185" w:author="Sima Niondi" w:date="2021-10-11T16:36:00Z">
        <w:r w:rsidR="00CB6018">
          <w:rPr>
            <w:rFonts w:ascii="Times New Roman" w:hAnsi="Times New Roman" w:cs="Times New Roman"/>
          </w:rPr>
          <w:t xml:space="preserve"> </w:t>
        </w:r>
      </w:ins>
      <w:ins w:id="186" w:author="Sima Niondi" w:date="2021-10-11T16:34:00Z">
        <w:r w:rsidR="00CB6018">
          <w:rPr>
            <w:rFonts w:ascii="Times New Roman" w:hAnsi="Times New Roman" w:cs="Times New Roman"/>
          </w:rPr>
          <w:t xml:space="preserve">enthusiasm </w:t>
        </w:r>
      </w:ins>
      <w:del w:id="187" w:author="Sima Niondi" w:date="2021-10-11T16:52:00Z">
        <w:r w:rsidDel="00F271F7">
          <w:rPr>
            <w:rFonts w:ascii="Times New Roman" w:hAnsi="Times New Roman" w:cs="Times New Roman"/>
          </w:rPr>
          <w:delText xml:space="preserve">from enthusiastic before the 1970s </w:delText>
        </w:r>
      </w:del>
      <w:r>
        <w:rPr>
          <w:rFonts w:ascii="Times New Roman" w:hAnsi="Times New Roman" w:cs="Times New Roman"/>
        </w:rPr>
        <w:t xml:space="preserve">to something like indifference or neglect in the 1980s. However, we find no </w:t>
      </w:r>
      <w:r w:rsidR="006A0A58">
        <w:rPr>
          <w:rFonts w:ascii="Times New Roman" w:hAnsi="Times New Roman" w:cs="Times New Roman"/>
        </w:rPr>
        <w:t xml:space="preserve">direct </w:t>
      </w:r>
      <w:r>
        <w:rPr>
          <w:rFonts w:ascii="Times New Roman" w:hAnsi="Times New Roman" w:cs="Times New Roman"/>
        </w:rPr>
        <w:t xml:space="preserve">evidence </w:t>
      </w:r>
      <w:ins w:id="188" w:author="Sima Niondi" w:date="2021-10-11T16:55:00Z">
        <w:r w:rsidR="00F271F7">
          <w:rPr>
            <w:rFonts w:ascii="Times New Roman" w:hAnsi="Times New Roman" w:cs="Times New Roman"/>
          </w:rPr>
          <w:t xml:space="preserve">by way of new legislation </w:t>
        </w:r>
      </w:ins>
      <w:r>
        <w:rPr>
          <w:rFonts w:ascii="Times New Roman" w:hAnsi="Times New Roman" w:cs="Times New Roman"/>
        </w:rPr>
        <w:t xml:space="preserve">of congressional or public hostility to antitrust enforcement during </w:t>
      </w:r>
      <w:del w:id="189" w:author="Sima Niondi" w:date="2021-10-11T16:55:00Z">
        <w:r w:rsidDel="00F271F7">
          <w:rPr>
            <w:rFonts w:ascii="Times New Roman" w:hAnsi="Times New Roman" w:cs="Times New Roman"/>
          </w:rPr>
          <w:delText xml:space="preserve">our </w:delText>
        </w:r>
      </w:del>
      <w:ins w:id="190" w:author="Sima Niondi" w:date="2021-10-11T16:55:00Z">
        <w:r w:rsidR="00F271F7">
          <w:rPr>
            <w:rFonts w:ascii="Times New Roman" w:hAnsi="Times New Roman" w:cs="Times New Roman"/>
          </w:rPr>
          <w:t xml:space="preserve">the post-war </w:t>
        </w:r>
      </w:ins>
      <w:r>
        <w:rPr>
          <w:rFonts w:ascii="Times New Roman" w:hAnsi="Times New Roman" w:cs="Times New Roman"/>
        </w:rPr>
        <w:t>period</w:t>
      </w:r>
      <w:del w:id="191" w:author="Sima Niondi" w:date="2021-10-11T16:55:00Z">
        <w:r w:rsidR="006A0A58" w:rsidDel="00F271F7">
          <w:rPr>
            <w:rFonts w:ascii="Times New Roman" w:hAnsi="Times New Roman" w:cs="Times New Roman"/>
          </w:rPr>
          <w:delText xml:space="preserve"> by </w:delText>
        </w:r>
      </w:del>
      <w:del w:id="192" w:author="Sima Niondi" w:date="2021-10-11T16:54:00Z">
        <w:r w:rsidR="006A0A58" w:rsidDel="00F271F7">
          <w:rPr>
            <w:rFonts w:ascii="Times New Roman" w:hAnsi="Times New Roman" w:cs="Times New Roman"/>
          </w:rPr>
          <w:delText xml:space="preserve">means </w:delText>
        </w:r>
      </w:del>
      <w:del w:id="193" w:author="Sima Niondi" w:date="2021-10-11T16:55:00Z">
        <w:r w:rsidR="006A0A58" w:rsidDel="00F271F7">
          <w:rPr>
            <w:rFonts w:ascii="Times New Roman" w:hAnsi="Times New Roman" w:cs="Times New Roman"/>
          </w:rPr>
          <w:delText xml:space="preserve">of new </w:delText>
        </w:r>
      </w:del>
      <w:del w:id="194" w:author="Sima Niondi" w:date="2021-10-11T16:54:00Z">
        <w:r w:rsidR="006A0A58" w:rsidDel="00F271F7">
          <w:rPr>
            <w:rFonts w:ascii="Times New Roman" w:hAnsi="Times New Roman" w:cs="Times New Roman"/>
          </w:rPr>
          <w:delText>laws</w:delText>
        </w:r>
      </w:del>
      <w:r>
        <w:rPr>
          <w:rFonts w:ascii="Times New Roman" w:hAnsi="Times New Roman" w:cs="Times New Roman"/>
        </w:rPr>
        <w:t>.</w:t>
      </w:r>
    </w:p>
    <w:p w14:paraId="303259C2" w14:textId="179D15FB" w:rsidR="005F1001" w:rsidRPr="00253FC0" w:rsidRDefault="005F1001" w:rsidP="0062623A">
      <w:pPr>
        <w:pStyle w:val="Heading3"/>
        <w:spacing w:before="240" w:after="240"/>
      </w:pPr>
      <w:r w:rsidRPr="00253FC0">
        <w:t xml:space="preserve">Part </w:t>
      </w:r>
      <w:r w:rsidR="00DB35D8" w:rsidRPr="00253FC0">
        <w:t>I</w:t>
      </w:r>
      <w:r w:rsidR="000B3071" w:rsidRPr="00253FC0">
        <w:t>I</w:t>
      </w:r>
      <w:r w:rsidR="00DB35D8" w:rsidRPr="00253FC0">
        <w:t>I</w:t>
      </w:r>
      <w:r w:rsidRPr="00253FC0">
        <w:t>.</w:t>
      </w:r>
      <w:r w:rsidR="00253FC0">
        <w:t>A</w:t>
      </w:r>
      <w:r w:rsidRPr="00253FC0">
        <w:t>.</w:t>
      </w:r>
      <w:r w:rsidR="00253FC0">
        <w:t>2</w:t>
      </w:r>
      <w:r w:rsidRPr="00253FC0">
        <w:t xml:space="preserve"> Antitrust</w:t>
      </w:r>
      <w:r w:rsidR="00D80343">
        <w:t xml:space="preserve"> Enforcement</w:t>
      </w:r>
      <w:r w:rsidRPr="00253FC0">
        <w:t xml:space="preserve"> and </w:t>
      </w:r>
      <w:r w:rsidR="008353CE">
        <w:t>Presidential P</w:t>
      </w:r>
      <w:r w:rsidRPr="00253FC0">
        <w:t xml:space="preserve">olitical campaigns. </w:t>
      </w:r>
    </w:p>
    <w:p w14:paraId="1776BB07" w14:textId="71631249" w:rsidR="00692DA9" w:rsidRDefault="00FB7F15" w:rsidP="00AB2361">
      <w:pPr>
        <w:spacing w:before="100" w:after="100"/>
        <w:ind w:left="-180" w:right="-180" w:firstLine="900"/>
        <w:jc w:val="both"/>
        <w:rPr>
          <w:rFonts w:ascii="Times New Roman" w:hAnsi="Times New Roman" w:cs="Times New Roman"/>
        </w:rPr>
      </w:pPr>
      <w:r>
        <w:rPr>
          <w:rFonts w:ascii="Times New Roman" w:hAnsi="Times New Roman" w:cs="Times New Roman"/>
        </w:rPr>
        <w:t xml:space="preserve">Statutes are not the sole source of direct </w:t>
      </w:r>
      <w:del w:id="195" w:author="Sima Niondi" w:date="2021-10-11T17:02:00Z">
        <w:r w:rsidDel="004D2946">
          <w:rPr>
            <w:rFonts w:ascii="Times New Roman" w:hAnsi="Times New Roman" w:cs="Times New Roman"/>
          </w:rPr>
          <w:delText>democratic</w:delText>
        </w:r>
      </w:del>
      <w:ins w:id="196" w:author="Sima Niondi" w:date="2021-10-11T17:02:00Z">
        <w:r w:rsidR="004D2946">
          <w:rPr>
            <w:rFonts w:ascii="Times New Roman" w:hAnsi="Times New Roman" w:cs="Times New Roman"/>
          </w:rPr>
          <w:t>democratically</w:t>
        </w:r>
      </w:ins>
      <w:r>
        <w:rPr>
          <w:rFonts w:ascii="Times New Roman" w:hAnsi="Times New Roman" w:cs="Times New Roman"/>
        </w:rPr>
        <w:t xml:space="preserve"> </w:t>
      </w:r>
      <w:del w:id="197" w:author="Sima Niondi" w:date="2021-10-11T17:02:00Z">
        <w:r w:rsidDel="004D2946">
          <w:rPr>
            <w:rFonts w:ascii="Times New Roman" w:hAnsi="Times New Roman" w:cs="Times New Roman"/>
          </w:rPr>
          <w:delText xml:space="preserve">legitimacy </w:delText>
        </w:r>
      </w:del>
      <w:ins w:id="198" w:author="Sima Niondi" w:date="2021-10-11T17:02:00Z">
        <w:r w:rsidR="004D2946">
          <w:rPr>
            <w:rFonts w:ascii="Times New Roman" w:hAnsi="Times New Roman" w:cs="Times New Roman"/>
          </w:rPr>
          <w:t>leg</w:t>
        </w:r>
      </w:ins>
      <w:ins w:id="199" w:author="Sima Niondi" w:date="2021-10-11T17:03:00Z">
        <w:r w:rsidR="004D2946">
          <w:rPr>
            <w:rFonts w:ascii="Times New Roman" w:hAnsi="Times New Roman" w:cs="Times New Roman"/>
          </w:rPr>
          <w:t>itimate</w:t>
        </w:r>
      </w:ins>
      <w:ins w:id="200" w:author="Sima Niondi" w:date="2021-10-11T17:02:00Z">
        <w:r w:rsidR="004D2946">
          <w:rPr>
            <w:rFonts w:ascii="Times New Roman" w:hAnsi="Times New Roman" w:cs="Times New Roman"/>
          </w:rPr>
          <w:t xml:space="preserve"> </w:t>
        </w:r>
      </w:ins>
      <w:del w:id="201" w:author="Sima Niondi" w:date="2021-10-11T17:02:00Z">
        <w:r w:rsidDel="004D2946">
          <w:rPr>
            <w:rFonts w:ascii="Times New Roman" w:hAnsi="Times New Roman" w:cs="Times New Roman"/>
          </w:rPr>
          <w:delText xml:space="preserve">to </w:delText>
        </w:r>
      </w:del>
      <w:r>
        <w:rPr>
          <w:rFonts w:ascii="Times New Roman" w:hAnsi="Times New Roman" w:cs="Times New Roman"/>
        </w:rPr>
        <w:t xml:space="preserve">changes in </w:t>
      </w:r>
      <w:r w:rsidR="009843E8">
        <w:rPr>
          <w:rFonts w:ascii="Times New Roman" w:hAnsi="Times New Roman" w:cs="Times New Roman"/>
        </w:rPr>
        <w:t>policy</w:t>
      </w:r>
      <w:r w:rsidR="004E4AD0">
        <w:rPr>
          <w:rFonts w:ascii="Times New Roman" w:hAnsi="Times New Roman" w:cs="Times New Roman"/>
        </w:rPr>
        <w:t>. The president is an elected official with an independent source of power—the power to execute or enforce the laws. Virtually all candidates for the presidency make promises about how they will use this power by announcing their enforcement priorities</w:t>
      </w:r>
      <w:r w:rsidR="00C40F64">
        <w:rPr>
          <w:rFonts w:ascii="Times New Roman" w:hAnsi="Times New Roman" w:cs="Times New Roman"/>
        </w:rPr>
        <w:t>, which they typically refer back to in speeches and orders after</w:t>
      </w:r>
      <w:ins w:id="202" w:author="Sima Niondi" w:date="2021-10-12T15:39:00Z">
        <w:r w:rsidR="00C35DC2">
          <w:rPr>
            <w:rFonts w:ascii="Times New Roman" w:hAnsi="Times New Roman" w:cs="Times New Roman"/>
          </w:rPr>
          <w:t xml:space="preserve"> being</w:t>
        </w:r>
      </w:ins>
      <w:r w:rsidR="00C40F64">
        <w:rPr>
          <w:rFonts w:ascii="Times New Roman" w:hAnsi="Times New Roman" w:cs="Times New Roman"/>
        </w:rPr>
        <w:t xml:space="preserve"> elected</w:t>
      </w:r>
      <w:r w:rsidR="004E4AD0">
        <w:rPr>
          <w:rFonts w:ascii="Times New Roman" w:hAnsi="Times New Roman" w:cs="Times New Roman"/>
        </w:rPr>
        <w:t>.</w:t>
      </w:r>
      <w:r w:rsidR="00C40F64">
        <w:rPr>
          <w:rFonts w:ascii="Times New Roman" w:hAnsi="Times New Roman" w:cs="Times New Roman"/>
        </w:rPr>
        <w:t xml:space="preserve"> Accordingly, we ask whether the public endorsed the decline of antitrust enforcement by voting f</w:t>
      </w:r>
      <w:bookmarkStart w:id="203" w:name="_GoBack"/>
      <w:bookmarkEnd w:id="203"/>
      <w:r w:rsidR="00C40F64">
        <w:rPr>
          <w:rFonts w:ascii="Times New Roman" w:hAnsi="Times New Roman" w:cs="Times New Roman"/>
        </w:rPr>
        <w:t xml:space="preserve">or presidential candidates </w:t>
      </w:r>
      <w:r w:rsidR="00C40F64" w:rsidRPr="007D6B49">
        <w:rPr>
          <w:rFonts w:ascii="Times New Roman" w:hAnsi="Times New Roman" w:cs="Times New Roman"/>
        </w:rPr>
        <w:t>who promised to reduce antitrust enforcement (or endorsed enhanced antitrust enforcement by voting for candidates who promised to increase antitrust enforcement). To answer this question, we collected</w:t>
      </w:r>
      <w:r w:rsidR="007D6B49">
        <w:rPr>
          <w:rFonts w:ascii="Times New Roman" w:hAnsi="Times New Roman" w:cs="Times New Roman"/>
        </w:rPr>
        <w:t xml:space="preserve"> and analyzed</w:t>
      </w:r>
      <w:r w:rsidR="00C40F64" w:rsidRPr="007D6B49">
        <w:rPr>
          <w:rFonts w:ascii="Times New Roman" w:hAnsi="Times New Roman" w:cs="Times New Roman"/>
        </w:rPr>
        <w:t>, for the period from 1932 to the present</w:t>
      </w:r>
      <w:r w:rsidRPr="007D6B49">
        <w:rPr>
          <w:rFonts w:ascii="Times New Roman" w:hAnsi="Times New Roman" w:cs="Times New Roman"/>
        </w:rPr>
        <w:t xml:space="preserve">: (i) all the </w:t>
      </w:r>
      <w:r w:rsidR="0073514D" w:rsidRPr="007D6B49">
        <w:rPr>
          <w:rFonts w:ascii="Times New Roman" w:hAnsi="Times New Roman" w:cs="Times New Roman"/>
        </w:rPr>
        <w:t xml:space="preserve">presidential campaign platforms </w:t>
      </w:r>
      <w:r w:rsidRPr="007D6B49">
        <w:rPr>
          <w:rFonts w:ascii="Times New Roman" w:hAnsi="Times New Roman" w:cs="Times New Roman"/>
        </w:rPr>
        <w:t xml:space="preserve">of both Democratic and Republic </w:t>
      </w:r>
      <w:r w:rsidR="0073514D">
        <w:rPr>
          <w:rFonts w:ascii="Times New Roman" w:hAnsi="Times New Roman" w:cs="Times New Roman"/>
        </w:rPr>
        <w:t>p</w:t>
      </w:r>
      <w:r w:rsidR="0073514D" w:rsidRPr="007D6B49">
        <w:rPr>
          <w:rFonts w:ascii="Times New Roman" w:hAnsi="Times New Roman" w:cs="Times New Roman"/>
        </w:rPr>
        <w:t xml:space="preserve">residential </w:t>
      </w:r>
      <w:r w:rsidRPr="007D6B49">
        <w:rPr>
          <w:rFonts w:ascii="Times New Roman" w:hAnsi="Times New Roman" w:cs="Times New Roman"/>
        </w:rPr>
        <w:t xml:space="preserve">nominees; (ii) all </w:t>
      </w:r>
      <w:r w:rsidR="0073514D" w:rsidRPr="007D6B49">
        <w:rPr>
          <w:rFonts w:ascii="Times New Roman" w:hAnsi="Times New Roman" w:cs="Times New Roman"/>
        </w:rPr>
        <w:t xml:space="preserve">presidential inaugural addresses; (iii) all </w:t>
      </w:r>
      <w:r w:rsidR="00220F36">
        <w:rPr>
          <w:rFonts w:ascii="Times New Roman" w:hAnsi="Times New Roman" w:cs="Times New Roman"/>
        </w:rPr>
        <w:t>s</w:t>
      </w:r>
      <w:r w:rsidR="0073514D" w:rsidRPr="007D6B49">
        <w:rPr>
          <w:rFonts w:ascii="Times New Roman" w:hAnsi="Times New Roman" w:cs="Times New Roman"/>
        </w:rPr>
        <w:t>tate of the union speeches</w:t>
      </w:r>
      <w:r w:rsidR="00220F36">
        <w:rPr>
          <w:rFonts w:ascii="Times New Roman" w:hAnsi="Times New Roman" w:cs="Times New Roman"/>
        </w:rPr>
        <w:t xml:space="preserve"> and Congressional messages</w:t>
      </w:r>
      <w:r w:rsidR="0073514D" w:rsidRPr="007D6B49">
        <w:rPr>
          <w:rFonts w:ascii="Times New Roman" w:hAnsi="Times New Roman" w:cs="Times New Roman"/>
        </w:rPr>
        <w:t xml:space="preserve">; and (iv) all presidential executive orders and proclamations </w:t>
      </w:r>
      <w:r w:rsidR="0031717F" w:rsidRPr="00352C1B">
        <w:rPr>
          <w:rFonts w:ascii="Times New Roman" w:hAnsi="Times New Roman" w:cs="Times New Roman"/>
          <w:highlight w:val="yellow"/>
        </w:rPr>
        <w:t>(for later)</w:t>
      </w:r>
      <w:r w:rsidRPr="007D6B49">
        <w:rPr>
          <w:rFonts w:ascii="Times New Roman" w:hAnsi="Times New Roman" w:cs="Times New Roman"/>
        </w:rPr>
        <w:t>.</w:t>
      </w:r>
    </w:p>
    <w:p w14:paraId="1F60F035" w14:textId="67695985" w:rsidR="00A24F97" w:rsidRDefault="00E05593" w:rsidP="00AB2361">
      <w:pPr>
        <w:spacing w:before="100" w:after="100"/>
        <w:ind w:left="-180" w:right="-180" w:firstLine="900"/>
        <w:jc w:val="both"/>
        <w:rPr>
          <w:rFonts w:ascii="Times New Roman" w:hAnsi="Times New Roman" w:cs="Times New Roman"/>
        </w:rPr>
      </w:pPr>
      <w:r>
        <w:rPr>
          <w:rFonts w:ascii="Times New Roman" w:hAnsi="Times New Roman" w:cs="Times New Roman"/>
        </w:rPr>
        <w:t xml:space="preserve">The </w:t>
      </w:r>
      <w:r w:rsidR="00C40F64">
        <w:rPr>
          <w:rFonts w:ascii="Times New Roman" w:hAnsi="Times New Roman" w:cs="Times New Roman"/>
        </w:rPr>
        <w:t>figure</w:t>
      </w:r>
      <w:r>
        <w:rPr>
          <w:rFonts w:ascii="Times New Roman" w:hAnsi="Times New Roman" w:cs="Times New Roman"/>
        </w:rPr>
        <w:t xml:space="preserve"> below </w:t>
      </w:r>
      <w:r w:rsidR="005A1157">
        <w:rPr>
          <w:rFonts w:ascii="Times New Roman" w:hAnsi="Times New Roman" w:cs="Times New Roman"/>
        </w:rPr>
        <w:t xml:space="preserve">consolidates </w:t>
      </w:r>
      <w:r w:rsidR="009D5C5A">
        <w:rPr>
          <w:rFonts w:ascii="Times New Roman" w:hAnsi="Times New Roman" w:cs="Times New Roman"/>
        </w:rPr>
        <w:t xml:space="preserve">the </w:t>
      </w:r>
      <w:r w:rsidR="006D4C57">
        <w:rPr>
          <w:rFonts w:ascii="Times New Roman" w:hAnsi="Times New Roman" w:cs="Times New Roman"/>
        </w:rPr>
        <w:t xml:space="preserve">references </w:t>
      </w:r>
      <w:r w:rsidR="009D5C5A">
        <w:rPr>
          <w:rFonts w:ascii="Times New Roman" w:hAnsi="Times New Roman" w:cs="Times New Roman"/>
        </w:rPr>
        <w:t xml:space="preserve">to </w:t>
      </w:r>
      <w:r w:rsidR="009E611A">
        <w:rPr>
          <w:rFonts w:ascii="Times New Roman" w:hAnsi="Times New Roman" w:cs="Times New Roman"/>
        </w:rPr>
        <w:t xml:space="preserve">two </w:t>
      </w:r>
      <w:r w:rsidR="00FB7F15">
        <w:rPr>
          <w:rFonts w:ascii="Times New Roman" w:hAnsi="Times New Roman" w:cs="Times New Roman"/>
        </w:rPr>
        <w:t>key terms that are associated with antitrust enforcement</w:t>
      </w:r>
      <w:r w:rsidR="009E611A">
        <w:rPr>
          <w:rFonts w:ascii="Times New Roman" w:hAnsi="Times New Roman" w:cs="Times New Roman"/>
        </w:rPr>
        <w:t xml:space="preserve">: </w:t>
      </w:r>
      <w:r w:rsidR="00FB7F15">
        <w:rPr>
          <w:rFonts w:ascii="Times New Roman" w:hAnsi="Times New Roman" w:cs="Times New Roman"/>
        </w:rPr>
        <w:t>“antitrust”</w:t>
      </w:r>
      <w:r>
        <w:rPr>
          <w:rFonts w:ascii="Times New Roman" w:hAnsi="Times New Roman" w:cs="Times New Roman"/>
        </w:rPr>
        <w:t xml:space="preserve"> and</w:t>
      </w:r>
      <w:r w:rsidR="00FB7F15">
        <w:rPr>
          <w:rFonts w:ascii="Times New Roman" w:hAnsi="Times New Roman" w:cs="Times New Roman"/>
        </w:rPr>
        <w:t xml:space="preserve"> “monopoly</w:t>
      </w:r>
      <w:r w:rsidR="00FB7F15" w:rsidRPr="004D2946">
        <w:rPr>
          <w:rFonts w:ascii="Times New Roman" w:hAnsi="Times New Roman" w:cs="Times New Roman"/>
        </w:rPr>
        <w:t>”</w:t>
      </w:r>
      <w:r w:rsidR="006D4C57" w:rsidRPr="004D2946">
        <w:rPr>
          <w:rFonts w:ascii="Times New Roman" w:hAnsi="Times New Roman" w:cs="Times New Roman"/>
        </w:rPr>
        <w:t>.</w:t>
      </w:r>
      <w:r w:rsidRPr="004D2946">
        <w:rPr>
          <w:rStyle w:val="FootnoteReference"/>
          <w:rFonts w:ascii="Times New Roman" w:hAnsi="Times New Roman" w:cs="Times New Roman"/>
          <w:rPrChange w:id="204" w:author="Sima Niondi" w:date="2021-10-11T17:05:00Z">
            <w:rPr>
              <w:rStyle w:val="FootnoteReference"/>
            </w:rPr>
          </w:rPrChange>
        </w:rPr>
        <w:footnoteReference w:id="80"/>
      </w:r>
      <w:r w:rsidR="00FB7F15" w:rsidRPr="004D2946">
        <w:rPr>
          <w:rFonts w:ascii="Times New Roman" w:hAnsi="Times New Roman" w:cs="Times New Roman"/>
        </w:rPr>
        <w:t xml:space="preserve"> </w:t>
      </w:r>
      <w:r w:rsidR="006D4C57" w:rsidRPr="004D2946">
        <w:rPr>
          <w:rFonts w:ascii="Times New Roman" w:hAnsi="Times New Roman" w:cs="Times New Roman"/>
        </w:rPr>
        <w:t>O</w:t>
      </w:r>
      <w:r w:rsidR="00DF675E" w:rsidRPr="004D2946">
        <w:rPr>
          <w:rFonts w:ascii="Times New Roman" w:hAnsi="Times New Roman" w:cs="Times New Roman"/>
        </w:rPr>
        <w:t xml:space="preserve">ur goal is to </w:t>
      </w:r>
      <w:r w:rsidR="00FB7F15" w:rsidRPr="004D2946">
        <w:rPr>
          <w:rFonts w:ascii="Times New Roman" w:hAnsi="Times New Roman" w:cs="Times New Roman"/>
        </w:rPr>
        <w:t>understand whether these were politically salient topics that would trigger</w:t>
      </w:r>
      <w:r w:rsidR="00313BA9" w:rsidRPr="004D2946">
        <w:rPr>
          <w:rFonts w:ascii="Times New Roman" w:hAnsi="Times New Roman" w:cs="Times New Roman"/>
        </w:rPr>
        <w:t xml:space="preserve"> a</w:t>
      </w:r>
      <w:r w:rsidR="00FB7F15" w:rsidRPr="004D2946">
        <w:rPr>
          <w:rFonts w:ascii="Times New Roman" w:hAnsi="Times New Roman" w:cs="Times New Roman"/>
        </w:rPr>
        <w:t xml:space="preserve"> </w:t>
      </w:r>
      <w:r w:rsidR="00435646" w:rsidRPr="004D2946">
        <w:rPr>
          <w:rFonts w:ascii="Times New Roman" w:hAnsi="Times New Roman" w:cs="Times New Roman"/>
        </w:rPr>
        <w:t>democratically</w:t>
      </w:r>
      <w:ins w:id="205" w:author="Sima Niondi" w:date="2021-10-11T17:05:00Z">
        <w:r w:rsidR="004D2946">
          <w:rPr>
            <w:rFonts w:ascii="Times New Roman" w:hAnsi="Times New Roman" w:cs="Times New Roman"/>
          </w:rPr>
          <w:t>-</w:t>
        </w:r>
      </w:ins>
      <w:del w:id="206" w:author="Sima Niondi" w:date="2021-10-11T17:05:00Z">
        <w:r w:rsidR="00435646" w:rsidRPr="004D2946" w:rsidDel="004D2946">
          <w:rPr>
            <w:rFonts w:ascii="Times New Roman" w:hAnsi="Times New Roman" w:cs="Times New Roman"/>
          </w:rPr>
          <w:delText xml:space="preserve"> </w:delText>
        </w:r>
      </w:del>
      <w:r w:rsidR="00435646" w:rsidRPr="004D2946">
        <w:rPr>
          <w:rFonts w:ascii="Times New Roman" w:hAnsi="Times New Roman" w:cs="Times New Roman"/>
        </w:rPr>
        <w:t>backed</w:t>
      </w:r>
      <w:r w:rsidR="00FB7F15" w:rsidRPr="004D2946">
        <w:rPr>
          <w:rFonts w:ascii="Times New Roman" w:hAnsi="Times New Roman" w:cs="Times New Roman"/>
        </w:rPr>
        <w:t xml:space="preserve"> major policy shift even in the absence of explicit changes to </w:t>
      </w:r>
      <w:r w:rsidR="00522645" w:rsidRPr="004D2946">
        <w:rPr>
          <w:rFonts w:ascii="Times New Roman" w:hAnsi="Times New Roman" w:cs="Times New Roman"/>
        </w:rPr>
        <w:t xml:space="preserve">antitrust </w:t>
      </w:r>
      <w:r w:rsidR="0073514D" w:rsidRPr="004D2946">
        <w:rPr>
          <w:rFonts w:ascii="Times New Roman" w:hAnsi="Times New Roman" w:cs="Times New Roman"/>
        </w:rPr>
        <w:t>statutes</w:t>
      </w:r>
      <w:r w:rsidR="00FB7F15" w:rsidRPr="004D2946">
        <w:rPr>
          <w:rFonts w:ascii="Times New Roman" w:hAnsi="Times New Roman" w:cs="Times New Roman"/>
        </w:rPr>
        <w:t>.</w:t>
      </w:r>
      <w:r w:rsidR="002027F3" w:rsidRPr="004D2946">
        <w:rPr>
          <w:rStyle w:val="FootnoteReference"/>
          <w:rFonts w:ascii="Times New Roman" w:hAnsi="Times New Roman" w:cs="Times New Roman"/>
          <w:rPrChange w:id="207" w:author="Sima Niondi" w:date="2021-10-11T17:05:00Z">
            <w:rPr>
              <w:rStyle w:val="FootnoteReference"/>
            </w:rPr>
          </w:rPrChange>
        </w:rPr>
        <w:footnoteReference w:id="81"/>
      </w:r>
      <w:r w:rsidR="00FB7F15" w:rsidRPr="004D2946">
        <w:rPr>
          <w:rFonts w:ascii="Times New Roman" w:hAnsi="Times New Roman" w:cs="Times New Roman"/>
        </w:rPr>
        <w:t xml:space="preserve"> </w:t>
      </w:r>
    </w:p>
    <w:p w14:paraId="66E53BD9" w14:textId="0024EEC4" w:rsidR="00DF675E" w:rsidRDefault="00DF675E" w:rsidP="00AB2361">
      <w:pPr>
        <w:spacing w:before="100" w:after="100"/>
        <w:ind w:left="-180" w:right="-180" w:firstLine="900"/>
        <w:jc w:val="both"/>
        <w:rPr>
          <w:rFonts w:ascii="Times New Roman" w:hAnsi="Times New Roman" w:cs="Times New Roman"/>
        </w:rPr>
      </w:pPr>
      <w:r>
        <w:rPr>
          <w:rFonts w:ascii="Times New Roman" w:hAnsi="Times New Roman" w:cs="Times New Roman"/>
        </w:rPr>
        <w:t xml:space="preserve">An analysis of </w:t>
      </w:r>
      <w:r w:rsidR="0073514D">
        <w:rPr>
          <w:rFonts w:ascii="Times New Roman" w:hAnsi="Times New Roman" w:cs="Times New Roman"/>
        </w:rPr>
        <w:t xml:space="preserve">inaugural and state of the union </w:t>
      </w:r>
      <w:r>
        <w:rPr>
          <w:rFonts w:ascii="Times New Roman" w:hAnsi="Times New Roman" w:cs="Times New Roman"/>
        </w:rPr>
        <w:t>speeches reveals a pattern: antitrust and the fight against monopolies were a politically salient topic until the Carter presidency in the late 1970</w:t>
      </w:r>
      <w:del w:id="208" w:author="Sima Niondi" w:date="2021-10-11T17:06:00Z">
        <w:r w:rsidDel="004D2946">
          <w:rPr>
            <w:rFonts w:ascii="Times New Roman" w:hAnsi="Times New Roman" w:cs="Times New Roman"/>
          </w:rPr>
          <w:delText>’</w:delText>
        </w:r>
      </w:del>
      <w:r>
        <w:rPr>
          <w:rFonts w:ascii="Times New Roman" w:hAnsi="Times New Roman" w:cs="Times New Roman"/>
        </w:rPr>
        <w:t xml:space="preserve">s (the exception being Presidents Lyndon Johnson and Nixon). However, </w:t>
      </w:r>
      <w:r w:rsidR="009D173F">
        <w:rPr>
          <w:rFonts w:ascii="Times New Roman" w:hAnsi="Times New Roman" w:cs="Times New Roman"/>
        </w:rPr>
        <w:t xml:space="preserve">both topics </w:t>
      </w:r>
      <w:r>
        <w:rPr>
          <w:rFonts w:ascii="Times New Roman" w:hAnsi="Times New Roman" w:cs="Times New Roman"/>
        </w:rPr>
        <w:t xml:space="preserve">disappear </w:t>
      </w:r>
      <w:r w:rsidR="009D173F">
        <w:rPr>
          <w:rFonts w:ascii="Times New Roman" w:hAnsi="Times New Roman" w:cs="Times New Roman"/>
        </w:rPr>
        <w:t>from public addresses from the 1980</w:t>
      </w:r>
      <w:del w:id="209" w:author="Sima Niondi" w:date="2021-10-11T17:06:00Z">
        <w:r w:rsidR="009D173F" w:rsidDel="004D2946">
          <w:rPr>
            <w:rFonts w:ascii="Times New Roman" w:hAnsi="Times New Roman" w:cs="Times New Roman"/>
          </w:rPr>
          <w:delText>’</w:delText>
        </w:r>
      </w:del>
      <w:r w:rsidR="009D173F">
        <w:rPr>
          <w:rFonts w:ascii="Times New Roman" w:hAnsi="Times New Roman" w:cs="Times New Roman"/>
        </w:rPr>
        <w:t xml:space="preserve">s onwards, when most of the weakening of antitrust enforcement takes place. </w:t>
      </w:r>
    </w:p>
    <w:p w14:paraId="29A5CC56" w14:textId="2410EED5" w:rsidR="007F0BFD" w:rsidRDefault="007F0BFD" w:rsidP="00AB2361">
      <w:pPr>
        <w:spacing w:before="100" w:after="100"/>
        <w:ind w:left="-180" w:right="-180" w:firstLine="900"/>
        <w:jc w:val="both"/>
        <w:rPr>
          <w:rFonts w:ascii="Times New Roman" w:hAnsi="Times New Roman" w:cs="Times New Roman"/>
        </w:rPr>
      </w:pPr>
      <w:r>
        <w:rPr>
          <w:noProof/>
        </w:rPr>
        <w:lastRenderedPageBreak/>
        <w:drawing>
          <wp:inline distT="0" distB="0" distL="0" distR="0" wp14:anchorId="100C5B3E" wp14:editId="45151EC2">
            <wp:extent cx="5645150" cy="3479800"/>
            <wp:effectExtent l="0" t="0" r="6350" b="12700"/>
            <wp:docPr id="3" name="Chart 3">
              <a:extLst xmlns:a="http://schemas.openxmlformats.org/drawingml/2006/main">
                <a:ext uri="{FF2B5EF4-FFF2-40B4-BE49-F238E27FC236}">
                  <a16:creationId xmlns:a16="http://schemas.microsoft.com/office/drawing/2014/main" id="{6405C82C-7007-4242-A208-F7B4BBA0E9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8A731DA" w14:textId="7B75CC29" w:rsidR="007F0BFD" w:rsidRPr="003E12EF" w:rsidRDefault="007F0BFD" w:rsidP="00C509BE">
      <w:pPr>
        <w:spacing w:before="100" w:after="240"/>
        <w:ind w:left="720" w:right="-180"/>
        <w:jc w:val="both"/>
        <w:rPr>
          <w:rFonts w:ascii="Times New Roman" w:hAnsi="Times New Roman" w:cs="Times New Roman"/>
          <w:sz w:val="20"/>
          <w:szCs w:val="20"/>
        </w:rPr>
      </w:pPr>
      <w:r w:rsidRPr="003E12EF">
        <w:rPr>
          <w:rFonts w:ascii="Times New Roman" w:hAnsi="Times New Roman" w:cs="Times New Roman"/>
          <w:b/>
          <w:bCs/>
          <w:sz w:val="20"/>
          <w:szCs w:val="20"/>
        </w:rPr>
        <w:t>Source:</w:t>
      </w:r>
      <w:r w:rsidRPr="003E12EF">
        <w:rPr>
          <w:rFonts w:ascii="Times New Roman" w:hAnsi="Times New Roman" w:cs="Times New Roman"/>
          <w:sz w:val="20"/>
          <w:szCs w:val="20"/>
        </w:rPr>
        <w:t xml:space="preserve"> Inaugural speeches and State of the Union Addresses and Messages to Congress, as compiled by The American Presidency Project of The University of California Santa Barbara (</w:t>
      </w:r>
      <w:hyperlink r:id="rId16" w:history="1">
        <w:r w:rsidRPr="003E12EF">
          <w:rPr>
            <w:rStyle w:val="Hyperlink"/>
            <w:rFonts w:ascii="Times New Roman" w:hAnsi="Times New Roman" w:cs="Times New Roman"/>
            <w:sz w:val="20"/>
            <w:szCs w:val="20"/>
          </w:rPr>
          <w:t>https://www.presidency.ucsb.edu</w:t>
        </w:r>
      </w:hyperlink>
      <w:r w:rsidRPr="003E12EF">
        <w:rPr>
          <w:rFonts w:ascii="Times New Roman" w:hAnsi="Times New Roman" w:cs="Times New Roman"/>
          <w:sz w:val="20"/>
          <w:szCs w:val="20"/>
        </w:rPr>
        <w:t>)</w:t>
      </w:r>
    </w:p>
    <w:p w14:paraId="6A7871B1" w14:textId="3D481C10" w:rsidR="009D173F" w:rsidRDefault="002027F3" w:rsidP="003757A4">
      <w:pPr>
        <w:spacing w:before="100" w:after="100"/>
        <w:ind w:left="-180" w:right="-180" w:firstLine="900"/>
        <w:jc w:val="both"/>
        <w:rPr>
          <w:rFonts w:ascii="Times New Roman" w:hAnsi="Times New Roman" w:cs="Times New Roman"/>
        </w:rPr>
      </w:pPr>
      <w:r>
        <w:rPr>
          <w:rFonts w:ascii="Times New Roman" w:hAnsi="Times New Roman" w:cs="Times New Roman"/>
        </w:rPr>
        <w:t xml:space="preserve">An analysis of these references shows </w:t>
      </w:r>
      <w:del w:id="210" w:author="Sima Niondi" w:date="2021-10-12T15:39:00Z">
        <w:r w:rsidDel="00455573">
          <w:rPr>
            <w:rFonts w:ascii="Times New Roman" w:hAnsi="Times New Roman" w:cs="Times New Roman"/>
          </w:rPr>
          <w:delText xml:space="preserve">a </w:delText>
        </w:r>
      </w:del>
      <w:r w:rsidR="0073514D">
        <w:rPr>
          <w:rFonts w:ascii="Times New Roman" w:hAnsi="Times New Roman" w:cs="Times New Roman"/>
        </w:rPr>
        <w:t>bipartisan</w:t>
      </w:r>
      <w:r>
        <w:rPr>
          <w:rFonts w:ascii="Times New Roman" w:hAnsi="Times New Roman" w:cs="Times New Roman"/>
        </w:rPr>
        <w:t xml:space="preserve"> </w:t>
      </w:r>
      <w:r w:rsidR="001E7A0E">
        <w:rPr>
          <w:rFonts w:ascii="Times New Roman" w:hAnsi="Times New Roman" w:cs="Times New Roman"/>
        </w:rPr>
        <w:t xml:space="preserve">support for </w:t>
      </w:r>
      <w:r w:rsidR="009D173F">
        <w:rPr>
          <w:rFonts w:ascii="Times New Roman" w:hAnsi="Times New Roman" w:cs="Times New Roman"/>
        </w:rPr>
        <w:t>strong enforcement</w:t>
      </w:r>
      <w:r w:rsidR="001E7A0E">
        <w:rPr>
          <w:rFonts w:ascii="Times New Roman" w:hAnsi="Times New Roman" w:cs="Times New Roman"/>
        </w:rPr>
        <w:t xml:space="preserve"> while antitrust was salient</w:t>
      </w:r>
      <w:r w:rsidR="009D173F">
        <w:rPr>
          <w:rFonts w:ascii="Times New Roman" w:hAnsi="Times New Roman" w:cs="Times New Roman"/>
        </w:rPr>
        <w:t>. For example, in his 1944 State of the Union Address, FDR stated “</w:t>
      </w:r>
      <w:r w:rsidR="009D173F" w:rsidRPr="009D173F">
        <w:rPr>
          <w:rFonts w:ascii="Times New Roman" w:hAnsi="Times New Roman" w:cs="Times New Roman"/>
        </w:rPr>
        <w:t>The right of every businessman, large and small, to trade in an atmosphere of freedom from unfair competition and domination by monopolies at home or abroad</w:t>
      </w:r>
      <w:ins w:id="211" w:author="Sima Niondi" w:date="2021-10-11T17:11:00Z">
        <w:r w:rsidR="004D2946">
          <w:rPr>
            <w:rFonts w:ascii="Times New Roman" w:hAnsi="Times New Roman" w:cs="Times New Roman"/>
          </w:rPr>
          <w:t>.</w:t>
        </w:r>
      </w:ins>
      <w:r w:rsidR="009D173F" w:rsidRPr="004D2946">
        <w:rPr>
          <w:rFonts w:ascii="Times New Roman" w:hAnsi="Times New Roman" w:cs="Times New Roman"/>
        </w:rPr>
        <w:t>”</w:t>
      </w:r>
      <w:del w:id="212" w:author="Sima Niondi" w:date="2021-10-11T17:11:00Z">
        <w:r w:rsidR="00E93280" w:rsidRPr="004D2946" w:rsidDel="004D2946">
          <w:rPr>
            <w:rFonts w:ascii="Times New Roman" w:hAnsi="Times New Roman" w:cs="Times New Roman"/>
          </w:rPr>
          <w:delText>.</w:delText>
        </w:r>
      </w:del>
      <w:r w:rsidR="005E546A" w:rsidRPr="004D2946">
        <w:rPr>
          <w:rStyle w:val="FootnoteReference"/>
          <w:rFonts w:ascii="Times New Roman" w:hAnsi="Times New Roman" w:cs="Times New Roman"/>
          <w:rPrChange w:id="213" w:author="Sima Niondi" w:date="2021-10-11T17:07:00Z">
            <w:rPr>
              <w:rStyle w:val="FootnoteReference"/>
            </w:rPr>
          </w:rPrChange>
        </w:rPr>
        <w:footnoteReference w:id="82"/>
      </w:r>
      <w:r w:rsidR="009D173F" w:rsidRPr="004D2946">
        <w:rPr>
          <w:rFonts w:ascii="Times New Roman" w:hAnsi="Times New Roman" w:cs="Times New Roman"/>
        </w:rPr>
        <w:t xml:space="preserve"> </w:t>
      </w:r>
      <w:r w:rsidR="00E93280" w:rsidRPr="004D2946">
        <w:rPr>
          <w:rFonts w:ascii="Times New Roman" w:hAnsi="Times New Roman" w:cs="Times New Roman"/>
        </w:rPr>
        <w:t>I</w:t>
      </w:r>
      <w:r w:rsidR="009D173F" w:rsidRPr="004D2946">
        <w:rPr>
          <w:rFonts w:ascii="Times New Roman" w:hAnsi="Times New Roman" w:cs="Times New Roman"/>
        </w:rPr>
        <w:t>n</w:t>
      </w:r>
      <w:r w:rsidR="009D173F">
        <w:rPr>
          <w:rFonts w:ascii="Times New Roman" w:hAnsi="Times New Roman" w:cs="Times New Roman"/>
        </w:rPr>
        <w:t xml:space="preserve"> his 1948 State of the Union </w:t>
      </w:r>
      <w:r w:rsidR="0026404C">
        <w:rPr>
          <w:rFonts w:ascii="Times New Roman" w:hAnsi="Times New Roman" w:cs="Times New Roman"/>
        </w:rPr>
        <w:t>Address</w:t>
      </w:r>
      <w:r w:rsidR="009D173F">
        <w:rPr>
          <w:rFonts w:ascii="Times New Roman" w:hAnsi="Times New Roman" w:cs="Times New Roman"/>
        </w:rPr>
        <w:t>, President Truman affirmed that “</w:t>
      </w:r>
      <w:ins w:id="214" w:author="Sima Niondi" w:date="2021-10-11T17:07:00Z">
        <w:r w:rsidR="004D2946">
          <w:rPr>
            <w:rFonts w:ascii="Times New Roman" w:hAnsi="Times New Roman" w:cs="Times New Roman"/>
          </w:rPr>
          <w:t>[c]</w:t>
        </w:r>
      </w:ins>
      <w:proofErr w:type="spellStart"/>
      <w:del w:id="215" w:author="Sima Niondi" w:date="2021-10-11T17:07:00Z">
        <w:r w:rsidR="009D173F" w:rsidRPr="009D173F" w:rsidDel="004D2946">
          <w:rPr>
            <w:rFonts w:ascii="Times New Roman" w:hAnsi="Times New Roman" w:cs="Times New Roman"/>
          </w:rPr>
          <w:delText>C</w:delText>
        </w:r>
      </w:del>
      <w:r w:rsidR="009D173F" w:rsidRPr="009D173F">
        <w:rPr>
          <w:rFonts w:ascii="Times New Roman" w:hAnsi="Times New Roman" w:cs="Times New Roman"/>
        </w:rPr>
        <w:t>ompetition</w:t>
      </w:r>
      <w:proofErr w:type="spellEnd"/>
      <w:r w:rsidR="009D173F" w:rsidRPr="009D173F">
        <w:rPr>
          <w:rFonts w:ascii="Times New Roman" w:hAnsi="Times New Roman" w:cs="Times New Roman"/>
        </w:rPr>
        <w:t xml:space="preserve"> is seriously limited today in many industries by the concentration of economic power and other elements of monopoly. The appropriation of sufficient funds to permit proper enforcement of the present antitrust laws is essential. Beyond that we should go on to strengthen our legislation to protect competition</w:t>
      </w:r>
      <w:ins w:id="216" w:author="Sima Niondi" w:date="2021-10-11T17:11:00Z">
        <w:r w:rsidR="004D2946">
          <w:rPr>
            <w:rFonts w:ascii="Times New Roman" w:hAnsi="Times New Roman" w:cs="Times New Roman"/>
          </w:rPr>
          <w:t>.</w:t>
        </w:r>
      </w:ins>
      <w:ins w:id="217" w:author="Sima Niondi" w:date="2021-10-11T17:08:00Z">
        <w:r w:rsidR="004D2946">
          <w:rPr>
            <w:rFonts w:ascii="Times New Roman" w:hAnsi="Times New Roman" w:cs="Times New Roman"/>
          </w:rPr>
          <w:t>”</w:t>
        </w:r>
      </w:ins>
      <w:del w:id="218" w:author="Sima Niondi" w:date="2021-10-11T17:08:00Z">
        <w:r w:rsidR="009D173F" w:rsidRPr="004D2946" w:rsidDel="004D2946">
          <w:rPr>
            <w:rFonts w:ascii="Times New Roman" w:hAnsi="Times New Roman" w:cs="Times New Roman"/>
          </w:rPr>
          <w:delText>“</w:delText>
        </w:r>
      </w:del>
      <w:del w:id="219" w:author="Sima Niondi" w:date="2021-10-11T17:11:00Z">
        <w:r w:rsidR="00E93280" w:rsidRPr="004D2946" w:rsidDel="004D2946">
          <w:rPr>
            <w:rFonts w:ascii="Times New Roman" w:hAnsi="Times New Roman" w:cs="Times New Roman"/>
          </w:rPr>
          <w:delText>.</w:delText>
        </w:r>
      </w:del>
      <w:r w:rsidR="005E546A" w:rsidRPr="004D2946">
        <w:rPr>
          <w:rStyle w:val="FootnoteReference"/>
          <w:rFonts w:ascii="Times New Roman" w:hAnsi="Times New Roman" w:cs="Times New Roman"/>
          <w:rPrChange w:id="220" w:author="Sima Niondi" w:date="2021-10-11T17:08:00Z">
            <w:rPr>
              <w:rStyle w:val="FootnoteReference"/>
            </w:rPr>
          </w:rPrChange>
        </w:rPr>
        <w:footnoteReference w:id="83"/>
      </w:r>
      <w:r w:rsidR="005E546A" w:rsidRPr="004D2946">
        <w:rPr>
          <w:rFonts w:ascii="Times New Roman" w:hAnsi="Times New Roman" w:cs="Times New Roman"/>
        </w:rPr>
        <w:t xml:space="preserve"> </w:t>
      </w:r>
      <w:r w:rsidR="00E93280">
        <w:rPr>
          <w:rFonts w:ascii="Times New Roman" w:hAnsi="Times New Roman" w:cs="Times New Roman"/>
        </w:rPr>
        <w:t>I</w:t>
      </w:r>
      <w:r w:rsidR="005E546A">
        <w:rPr>
          <w:rFonts w:ascii="Times New Roman" w:hAnsi="Times New Roman" w:cs="Times New Roman"/>
        </w:rPr>
        <w:t xml:space="preserve">n 1961, President Eisenhower </w:t>
      </w:r>
      <w:del w:id="221" w:author="Sima Niondi" w:date="2021-10-11T17:11:00Z">
        <w:r w:rsidR="005E546A" w:rsidDel="004D2946">
          <w:rPr>
            <w:rFonts w:ascii="Times New Roman" w:hAnsi="Times New Roman" w:cs="Times New Roman"/>
          </w:rPr>
          <w:delText xml:space="preserve">boosted </w:delText>
        </w:r>
      </w:del>
      <w:ins w:id="222" w:author="Sima Niondi" w:date="2021-10-11T17:11:00Z">
        <w:r w:rsidR="004D2946">
          <w:rPr>
            <w:rFonts w:ascii="Times New Roman" w:hAnsi="Times New Roman" w:cs="Times New Roman"/>
          </w:rPr>
          <w:t xml:space="preserve">boasted </w:t>
        </w:r>
      </w:ins>
      <w:r w:rsidR="005E546A">
        <w:rPr>
          <w:rFonts w:ascii="Times New Roman" w:hAnsi="Times New Roman" w:cs="Times New Roman"/>
        </w:rPr>
        <w:t xml:space="preserve">how </w:t>
      </w:r>
      <w:ins w:id="223" w:author="Sima Niondi" w:date="2021-10-11T17:11:00Z">
        <w:r w:rsidR="004D2946">
          <w:rPr>
            <w:rFonts w:ascii="Times New Roman" w:hAnsi="Times New Roman" w:cs="Times New Roman"/>
          </w:rPr>
          <w:t xml:space="preserve">a </w:t>
        </w:r>
      </w:ins>
      <w:r w:rsidR="005E546A">
        <w:rPr>
          <w:rFonts w:ascii="Times New Roman" w:hAnsi="Times New Roman" w:cs="Times New Roman"/>
        </w:rPr>
        <w:t>“</w:t>
      </w:r>
      <w:del w:id="224" w:author="Sima Niondi" w:date="2021-10-11T17:11:00Z">
        <w:r w:rsidR="005E546A" w:rsidRPr="005E546A" w:rsidDel="004D2946">
          <w:rPr>
            <w:rFonts w:ascii="Times New Roman" w:hAnsi="Times New Roman" w:cs="Times New Roman"/>
          </w:rPr>
          <w:delText xml:space="preserve">A </w:delText>
        </w:r>
      </w:del>
      <w:r w:rsidR="005E546A" w:rsidRPr="005E546A">
        <w:rPr>
          <w:rFonts w:ascii="Times New Roman" w:hAnsi="Times New Roman" w:cs="Times New Roman"/>
        </w:rPr>
        <w:t>major factor in strengthening our competitive enterprise system, and promoting economic growth, has been the vigorous enforcement of antitrust laws over the last eight years and a continuing effort to reduce artificial restraints on competition and trade and enhance our economic liberties</w:t>
      </w:r>
      <w:ins w:id="225" w:author="Sima Niondi" w:date="2021-10-11T17:11:00Z">
        <w:r w:rsidR="004D2946">
          <w:rPr>
            <w:rFonts w:ascii="Times New Roman" w:hAnsi="Times New Roman" w:cs="Times New Roman"/>
          </w:rPr>
          <w:t>.</w:t>
        </w:r>
      </w:ins>
      <w:r w:rsidR="005E546A">
        <w:rPr>
          <w:rFonts w:ascii="Times New Roman" w:hAnsi="Times New Roman" w:cs="Times New Roman"/>
        </w:rPr>
        <w:t>”</w:t>
      </w:r>
      <w:del w:id="226" w:author="Sima Niondi" w:date="2021-10-11T17:11:00Z">
        <w:r w:rsidR="00E93280" w:rsidDel="004D2946">
          <w:rPr>
            <w:rFonts w:ascii="Times New Roman" w:hAnsi="Times New Roman" w:cs="Times New Roman"/>
          </w:rPr>
          <w:delText>.</w:delText>
        </w:r>
      </w:del>
      <w:r w:rsidR="00E93280">
        <w:rPr>
          <w:rFonts w:ascii="Times New Roman" w:hAnsi="Times New Roman" w:cs="Times New Roman"/>
        </w:rPr>
        <w:t xml:space="preserve"> </w:t>
      </w:r>
      <w:r w:rsidR="00E93280">
        <w:rPr>
          <w:rStyle w:val="FootnoteReference"/>
          <w:rFonts w:ascii="Times New Roman" w:hAnsi="Times New Roman" w:cs="Times New Roman"/>
        </w:rPr>
        <w:footnoteReference w:id="84"/>
      </w:r>
      <w:r w:rsidR="00E86015">
        <w:rPr>
          <w:rFonts w:ascii="Times New Roman" w:hAnsi="Times New Roman" w:cs="Times New Roman"/>
        </w:rPr>
        <w:t xml:space="preserve"> </w:t>
      </w:r>
      <w:del w:id="227" w:author="Sima Niondi" w:date="2021-10-11T17:11:00Z">
        <w:r w:rsidR="00E86015" w:rsidDel="004D2946">
          <w:rPr>
            <w:rFonts w:ascii="Times New Roman" w:hAnsi="Times New Roman" w:cs="Times New Roman"/>
          </w:rPr>
          <w:delText xml:space="preserve">in </w:delText>
        </w:r>
      </w:del>
      <w:ins w:id="228" w:author="Sima Niondi" w:date="2021-10-11T17:11:00Z">
        <w:r w:rsidR="004D2946">
          <w:rPr>
            <w:rFonts w:ascii="Times New Roman" w:hAnsi="Times New Roman" w:cs="Times New Roman"/>
          </w:rPr>
          <w:t xml:space="preserve">In </w:t>
        </w:r>
      </w:ins>
      <w:r w:rsidR="00E86015">
        <w:rPr>
          <w:rFonts w:ascii="Times New Roman" w:hAnsi="Times New Roman" w:cs="Times New Roman"/>
        </w:rPr>
        <w:t>1962</w:t>
      </w:r>
      <w:r w:rsidR="007B4917">
        <w:rPr>
          <w:rFonts w:ascii="Times New Roman" w:hAnsi="Times New Roman" w:cs="Times New Roman"/>
        </w:rPr>
        <w:t>, President</w:t>
      </w:r>
      <w:r w:rsidR="00E86015">
        <w:rPr>
          <w:rFonts w:ascii="Times New Roman" w:hAnsi="Times New Roman" w:cs="Times New Roman"/>
        </w:rPr>
        <w:t xml:space="preserve"> Kennedy </w:t>
      </w:r>
      <w:r w:rsidR="007C57C3">
        <w:rPr>
          <w:rFonts w:ascii="Times New Roman" w:hAnsi="Times New Roman" w:cs="Times New Roman"/>
        </w:rPr>
        <w:t xml:space="preserve">stated </w:t>
      </w:r>
      <w:r w:rsidR="00E86015">
        <w:rPr>
          <w:rFonts w:ascii="Times New Roman" w:hAnsi="Times New Roman" w:cs="Times New Roman"/>
        </w:rPr>
        <w:t>that “</w:t>
      </w:r>
      <w:ins w:id="229" w:author="Sima Niondi" w:date="2021-10-11T17:12:00Z">
        <w:r w:rsidR="00EF0E91">
          <w:rPr>
            <w:rFonts w:ascii="Times New Roman" w:hAnsi="Times New Roman" w:cs="Times New Roman"/>
          </w:rPr>
          <w:t>[t]</w:t>
        </w:r>
      </w:ins>
      <w:del w:id="230" w:author="Sima Niondi" w:date="2021-10-11T17:12:00Z">
        <w:r w:rsidR="00E86015" w:rsidRPr="00E86015" w:rsidDel="00EF0E91">
          <w:rPr>
            <w:rFonts w:ascii="Times New Roman" w:hAnsi="Times New Roman" w:cs="Times New Roman"/>
          </w:rPr>
          <w:delText>T</w:delText>
        </w:r>
      </w:del>
      <w:r w:rsidR="00E86015" w:rsidRPr="00E86015">
        <w:rPr>
          <w:rFonts w:ascii="Times New Roman" w:hAnsi="Times New Roman" w:cs="Times New Roman"/>
        </w:rPr>
        <w:t>his administration has helped keep our economy competitive by widening the access of small business to credit and Government contracts, and by stepping up the drive against monopoly, price-fixing, and racketeering</w:t>
      </w:r>
      <w:r w:rsidR="00E93280">
        <w:rPr>
          <w:rFonts w:ascii="Times New Roman" w:hAnsi="Times New Roman" w:cs="Times New Roman"/>
        </w:rPr>
        <w:t>.</w:t>
      </w:r>
      <w:r w:rsidR="00E86015">
        <w:rPr>
          <w:rFonts w:ascii="Times New Roman" w:hAnsi="Times New Roman" w:cs="Times New Roman"/>
        </w:rPr>
        <w:t>”</w:t>
      </w:r>
      <w:r w:rsidR="00E93280">
        <w:rPr>
          <w:rStyle w:val="FootnoteReference"/>
          <w:rFonts w:ascii="Times New Roman" w:hAnsi="Times New Roman" w:cs="Times New Roman"/>
        </w:rPr>
        <w:footnoteReference w:id="85"/>
      </w:r>
      <w:r w:rsidR="00E85B13">
        <w:rPr>
          <w:rFonts w:ascii="Times New Roman" w:hAnsi="Times New Roman" w:cs="Times New Roman"/>
        </w:rPr>
        <w:t xml:space="preserve"> </w:t>
      </w:r>
      <w:r w:rsidR="00560BD9">
        <w:rPr>
          <w:rFonts w:ascii="Times New Roman" w:hAnsi="Times New Roman" w:cs="Times New Roman"/>
        </w:rPr>
        <w:t xml:space="preserve">In 1976, </w:t>
      </w:r>
      <w:r w:rsidR="00C034BB">
        <w:rPr>
          <w:rFonts w:ascii="Times New Roman" w:hAnsi="Times New Roman" w:cs="Times New Roman"/>
        </w:rPr>
        <w:t xml:space="preserve">President </w:t>
      </w:r>
      <w:r w:rsidR="00560BD9">
        <w:rPr>
          <w:rFonts w:ascii="Times New Roman" w:hAnsi="Times New Roman" w:cs="Times New Roman"/>
        </w:rPr>
        <w:t xml:space="preserve">Ford would stress the need to foster competition and </w:t>
      </w:r>
      <w:r w:rsidR="00E27F31">
        <w:rPr>
          <w:rFonts w:ascii="Times New Roman" w:hAnsi="Times New Roman" w:cs="Times New Roman"/>
        </w:rPr>
        <w:t xml:space="preserve">lower </w:t>
      </w:r>
      <w:r w:rsidR="00560BD9">
        <w:rPr>
          <w:rFonts w:ascii="Times New Roman" w:hAnsi="Times New Roman" w:cs="Times New Roman"/>
        </w:rPr>
        <w:t xml:space="preserve">prices in sectors such as airlines, trucking, railroad and financial institutions, </w:t>
      </w:r>
      <w:r w:rsidR="00766E9C">
        <w:rPr>
          <w:rFonts w:ascii="Times New Roman" w:hAnsi="Times New Roman" w:cs="Times New Roman"/>
        </w:rPr>
        <w:t xml:space="preserve">affirming </w:t>
      </w:r>
      <w:r w:rsidR="00560BD9">
        <w:rPr>
          <w:rFonts w:ascii="Times New Roman" w:hAnsi="Times New Roman" w:cs="Times New Roman"/>
        </w:rPr>
        <w:t>that “</w:t>
      </w:r>
      <w:ins w:id="231" w:author="Sima Niondi" w:date="2021-10-11T17:12:00Z">
        <w:r w:rsidR="00EF0E91">
          <w:rPr>
            <w:rFonts w:ascii="Times New Roman" w:hAnsi="Times New Roman" w:cs="Times New Roman"/>
          </w:rPr>
          <w:t>[t]</w:t>
        </w:r>
      </w:ins>
      <w:del w:id="232" w:author="Sima Niondi" w:date="2021-10-11T17:12:00Z">
        <w:r w:rsidR="00560BD9" w:rsidRPr="00560BD9" w:rsidDel="00EF0E91">
          <w:rPr>
            <w:rFonts w:ascii="Times New Roman" w:hAnsi="Times New Roman" w:cs="Times New Roman"/>
          </w:rPr>
          <w:delText>T</w:delText>
        </w:r>
      </w:del>
      <w:r w:rsidR="00560BD9" w:rsidRPr="00560BD9">
        <w:rPr>
          <w:rFonts w:ascii="Times New Roman" w:hAnsi="Times New Roman" w:cs="Times New Roman"/>
        </w:rPr>
        <w:t xml:space="preserve">his administration, in addition, will strictly enforce the Federal antitrust laws for the very same </w:t>
      </w:r>
      <w:r w:rsidR="00560BD9" w:rsidRPr="00EF0E91">
        <w:rPr>
          <w:rFonts w:ascii="Times New Roman" w:hAnsi="Times New Roman" w:cs="Times New Roman"/>
        </w:rPr>
        <w:t>purposes.”</w:t>
      </w:r>
      <w:r w:rsidR="00560BD9" w:rsidRPr="00EF0E91">
        <w:rPr>
          <w:rStyle w:val="FootnoteReference"/>
          <w:rFonts w:ascii="Times New Roman" w:hAnsi="Times New Roman" w:cs="Times New Roman"/>
          <w:rPrChange w:id="233" w:author="Sima Niondi" w:date="2021-10-11T17:12:00Z">
            <w:rPr>
              <w:rStyle w:val="FootnoteReference"/>
            </w:rPr>
          </w:rPrChange>
        </w:rPr>
        <w:footnoteReference w:id="86"/>
      </w:r>
      <w:r w:rsidR="003757A4" w:rsidRPr="00EF0E91">
        <w:rPr>
          <w:rFonts w:ascii="Times New Roman" w:hAnsi="Times New Roman" w:cs="Times New Roman"/>
        </w:rPr>
        <w:t xml:space="preserve"> Finally</w:t>
      </w:r>
      <w:r w:rsidR="003757A4">
        <w:rPr>
          <w:rFonts w:ascii="Times New Roman" w:hAnsi="Times New Roman" w:cs="Times New Roman"/>
        </w:rPr>
        <w:t xml:space="preserve">, </w:t>
      </w:r>
      <w:r w:rsidR="00AF3E10">
        <w:rPr>
          <w:rFonts w:ascii="Times New Roman" w:hAnsi="Times New Roman" w:cs="Times New Roman"/>
        </w:rPr>
        <w:t xml:space="preserve">President </w:t>
      </w:r>
      <w:r w:rsidR="00E85B13">
        <w:rPr>
          <w:rFonts w:ascii="Times New Roman" w:hAnsi="Times New Roman" w:cs="Times New Roman"/>
        </w:rPr>
        <w:t xml:space="preserve">Carter, </w:t>
      </w:r>
      <w:r w:rsidR="00560BD9">
        <w:rPr>
          <w:rFonts w:ascii="Times New Roman" w:hAnsi="Times New Roman" w:cs="Times New Roman"/>
        </w:rPr>
        <w:t>already responding to changes in Supreme Court doctrine starting to weaken enforcement, would affirm in 1978 that “</w:t>
      </w:r>
      <w:ins w:id="234" w:author="Sima Niondi" w:date="2021-10-11T17:17:00Z">
        <w:r w:rsidR="00EF0E91">
          <w:rPr>
            <w:rFonts w:ascii="Times New Roman" w:hAnsi="Times New Roman" w:cs="Times New Roman"/>
          </w:rPr>
          <w:t>[o]</w:t>
        </w:r>
      </w:ins>
      <w:proofErr w:type="spellStart"/>
      <w:del w:id="235" w:author="Sima Niondi" w:date="2021-10-11T17:17:00Z">
        <w:r w:rsidR="00560BD9" w:rsidRPr="00560BD9" w:rsidDel="00EF0E91">
          <w:rPr>
            <w:rFonts w:ascii="Times New Roman" w:hAnsi="Times New Roman" w:cs="Times New Roman"/>
          </w:rPr>
          <w:delText>O</w:delText>
        </w:r>
      </w:del>
      <w:r w:rsidR="00560BD9" w:rsidRPr="00560BD9">
        <w:rPr>
          <w:rFonts w:ascii="Times New Roman" w:hAnsi="Times New Roman" w:cs="Times New Roman"/>
        </w:rPr>
        <w:t>ur</w:t>
      </w:r>
      <w:proofErr w:type="spellEnd"/>
      <w:r w:rsidR="00560BD9" w:rsidRPr="00560BD9">
        <w:rPr>
          <w:rFonts w:ascii="Times New Roman" w:hAnsi="Times New Roman" w:cs="Times New Roman"/>
        </w:rPr>
        <w:t xml:space="preserve"> Nation's anti-trust laws must </w:t>
      </w:r>
      <w:r w:rsidR="00560BD9" w:rsidRPr="00560BD9">
        <w:rPr>
          <w:rFonts w:ascii="Times New Roman" w:hAnsi="Times New Roman" w:cs="Times New Roman"/>
        </w:rPr>
        <w:lastRenderedPageBreak/>
        <w:t>be vigorously enforced</w:t>
      </w:r>
      <w:r w:rsidR="00560BD9" w:rsidRPr="00EF0E91">
        <w:rPr>
          <w:rFonts w:ascii="Times New Roman" w:hAnsi="Times New Roman" w:cs="Times New Roman"/>
        </w:rPr>
        <w:t>”,</w:t>
      </w:r>
      <w:r w:rsidR="00560BD9" w:rsidRPr="00EF0E91">
        <w:rPr>
          <w:rStyle w:val="FootnoteReference"/>
          <w:rFonts w:ascii="Times New Roman" w:hAnsi="Times New Roman" w:cs="Times New Roman"/>
          <w:rPrChange w:id="236" w:author="Sima Niondi" w:date="2021-10-11T17:17:00Z">
            <w:rPr>
              <w:rStyle w:val="FootnoteReference"/>
            </w:rPr>
          </w:rPrChange>
        </w:rPr>
        <w:footnoteReference w:id="87"/>
      </w:r>
      <w:r w:rsidR="00560BD9" w:rsidRPr="00EF0E91">
        <w:rPr>
          <w:rFonts w:ascii="Times New Roman" w:hAnsi="Times New Roman" w:cs="Times New Roman"/>
        </w:rPr>
        <w:t xml:space="preserve"> </w:t>
      </w:r>
      <w:r w:rsidR="00560BD9">
        <w:rPr>
          <w:rFonts w:ascii="Times New Roman" w:hAnsi="Times New Roman" w:cs="Times New Roman"/>
        </w:rPr>
        <w:t xml:space="preserve">and again in 1979 </w:t>
      </w:r>
      <w:r w:rsidR="000B3AB5">
        <w:rPr>
          <w:rFonts w:ascii="Times New Roman" w:hAnsi="Times New Roman" w:cs="Times New Roman"/>
        </w:rPr>
        <w:t xml:space="preserve">that </w:t>
      </w:r>
      <w:r w:rsidR="00560BD9">
        <w:rPr>
          <w:rFonts w:ascii="Times New Roman" w:hAnsi="Times New Roman" w:cs="Times New Roman"/>
        </w:rPr>
        <w:t>“</w:t>
      </w:r>
      <w:ins w:id="237" w:author="Sima Niondi" w:date="2021-10-11T17:17:00Z">
        <w:r w:rsidR="00EF0E91">
          <w:rPr>
            <w:rFonts w:ascii="Times New Roman" w:hAnsi="Times New Roman" w:cs="Times New Roman"/>
          </w:rPr>
          <w:t>[f]</w:t>
        </w:r>
      </w:ins>
      <w:proofErr w:type="spellStart"/>
      <w:del w:id="238" w:author="Sima Niondi" w:date="2021-10-11T17:17:00Z">
        <w:r w:rsidR="00560BD9" w:rsidRPr="00560BD9" w:rsidDel="00EF0E91">
          <w:rPr>
            <w:rFonts w:ascii="Times New Roman" w:hAnsi="Times New Roman" w:cs="Times New Roman"/>
          </w:rPr>
          <w:delText>F</w:delText>
        </w:r>
      </w:del>
      <w:r w:rsidR="00560BD9" w:rsidRPr="00560BD9">
        <w:rPr>
          <w:rFonts w:ascii="Times New Roman" w:hAnsi="Times New Roman" w:cs="Times New Roman"/>
        </w:rPr>
        <w:t>ree</w:t>
      </w:r>
      <w:proofErr w:type="spellEnd"/>
      <w:r w:rsidR="00560BD9" w:rsidRPr="00560BD9">
        <w:rPr>
          <w:rFonts w:ascii="Times New Roman" w:hAnsi="Times New Roman" w:cs="Times New Roman"/>
        </w:rPr>
        <w:t xml:space="preserve"> enterprise and competition, protected by the antitrust laws, are the central organizing principles of our economic system. </w:t>
      </w:r>
      <w:r w:rsidR="00560BD9">
        <w:rPr>
          <w:rFonts w:ascii="Times New Roman" w:hAnsi="Times New Roman" w:cs="Times New Roman"/>
        </w:rPr>
        <w:t xml:space="preserve">(…) </w:t>
      </w:r>
      <w:r w:rsidR="00560BD9" w:rsidRPr="00560BD9">
        <w:rPr>
          <w:rFonts w:ascii="Times New Roman" w:hAnsi="Times New Roman" w:cs="Times New Roman"/>
        </w:rPr>
        <w:t xml:space="preserve">These </w:t>
      </w:r>
      <w:r w:rsidR="00560BD9">
        <w:rPr>
          <w:rFonts w:ascii="Times New Roman" w:hAnsi="Times New Roman" w:cs="Times New Roman"/>
        </w:rPr>
        <w:t xml:space="preserve">[historical] </w:t>
      </w:r>
      <w:r w:rsidR="00560BD9" w:rsidRPr="00560BD9">
        <w:rPr>
          <w:rFonts w:ascii="Times New Roman" w:hAnsi="Times New Roman" w:cs="Times New Roman"/>
        </w:rPr>
        <w:t>fines and sentences</w:t>
      </w:r>
      <w:r w:rsidR="009B7EC8">
        <w:rPr>
          <w:rFonts w:ascii="Times New Roman" w:hAnsi="Times New Roman" w:cs="Times New Roman"/>
        </w:rPr>
        <w:t xml:space="preserve"> [of the past year]</w:t>
      </w:r>
      <w:r w:rsidR="00560BD9" w:rsidRPr="00560BD9">
        <w:rPr>
          <w:rFonts w:ascii="Times New Roman" w:hAnsi="Times New Roman" w:cs="Times New Roman"/>
        </w:rPr>
        <w:t xml:space="preserve"> are significantly larger than in past years, and are consistent with my strong commitment to vigorous antitrust enforcement.</w:t>
      </w:r>
      <w:r w:rsidR="00560BD9">
        <w:rPr>
          <w:rFonts w:ascii="Times New Roman" w:hAnsi="Times New Roman" w:cs="Times New Roman"/>
        </w:rPr>
        <w:t xml:space="preserve"> (…) </w:t>
      </w:r>
      <w:r w:rsidR="00560BD9" w:rsidRPr="00560BD9">
        <w:rPr>
          <w:rFonts w:ascii="Times New Roman" w:hAnsi="Times New Roman" w:cs="Times New Roman"/>
        </w:rPr>
        <w:t>Under the Supreme Court's decision in the Illinois Brick Case only direct purchasers may recover, even though they may have passed on the injury to consumers, who are prevented from suing. This decision undercuts state and private enforcement of the antitrust laws, reduces their deterrent effect, may contribute to higher prices, and often allows the violator to keep his gain at the expense of the injured consumer</w:t>
      </w:r>
      <w:r w:rsidR="00560BD9" w:rsidRPr="00EF0E91">
        <w:rPr>
          <w:rFonts w:ascii="Times New Roman" w:hAnsi="Times New Roman" w:cs="Times New Roman"/>
        </w:rPr>
        <w:t>.”</w:t>
      </w:r>
      <w:r w:rsidR="00560BD9" w:rsidRPr="00EF0E91">
        <w:rPr>
          <w:rStyle w:val="FootnoteReference"/>
          <w:rFonts w:ascii="Times New Roman" w:hAnsi="Times New Roman" w:cs="Times New Roman"/>
          <w:rPrChange w:id="239" w:author="Sima Niondi" w:date="2021-10-11T17:17:00Z">
            <w:rPr>
              <w:rStyle w:val="FootnoteReference"/>
            </w:rPr>
          </w:rPrChange>
        </w:rPr>
        <w:footnoteReference w:id="88"/>
      </w:r>
      <w:r w:rsidR="003118F8" w:rsidRPr="00EF0E91">
        <w:rPr>
          <w:rFonts w:ascii="Times New Roman" w:hAnsi="Times New Roman" w:cs="Times New Roman"/>
        </w:rPr>
        <w:t xml:space="preserve"> </w:t>
      </w:r>
      <w:r w:rsidR="003118F8">
        <w:rPr>
          <w:rFonts w:ascii="Times New Roman" w:hAnsi="Times New Roman" w:cs="Times New Roman"/>
        </w:rPr>
        <w:t xml:space="preserve">Therefore, if anything, the </w:t>
      </w:r>
      <w:r w:rsidR="00FA5F33">
        <w:rPr>
          <w:rFonts w:ascii="Times New Roman" w:hAnsi="Times New Roman" w:cs="Times New Roman"/>
        </w:rPr>
        <w:t>weaken</w:t>
      </w:r>
      <w:r w:rsidR="002350C8">
        <w:rPr>
          <w:rFonts w:ascii="Times New Roman" w:hAnsi="Times New Roman" w:cs="Times New Roman"/>
        </w:rPr>
        <w:t>ed</w:t>
      </w:r>
      <w:r w:rsidR="00FA5F33">
        <w:rPr>
          <w:rFonts w:ascii="Times New Roman" w:hAnsi="Times New Roman" w:cs="Times New Roman"/>
        </w:rPr>
        <w:t xml:space="preserve"> </w:t>
      </w:r>
      <w:r w:rsidR="003118F8">
        <w:rPr>
          <w:rFonts w:ascii="Times New Roman" w:hAnsi="Times New Roman" w:cs="Times New Roman"/>
        </w:rPr>
        <w:t xml:space="preserve">enforcement </w:t>
      </w:r>
      <w:r w:rsidR="00FA5F33">
        <w:rPr>
          <w:rFonts w:ascii="Times New Roman" w:hAnsi="Times New Roman" w:cs="Times New Roman"/>
        </w:rPr>
        <w:t xml:space="preserve">that </w:t>
      </w:r>
      <w:del w:id="240" w:author="Sima Niondi" w:date="2021-10-11T17:18:00Z">
        <w:r w:rsidR="00FA5F33" w:rsidDel="00EF0E91">
          <w:rPr>
            <w:rFonts w:ascii="Times New Roman" w:hAnsi="Times New Roman" w:cs="Times New Roman"/>
          </w:rPr>
          <w:delText>Cou</w:delText>
        </w:r>
      </w:del>
      <w:ins w:id="241" w:author="Sima Niondi" w:date="2021-10-11T17:18:00Z">
        <w:r w:rsidR="00EF0E91">
          <w:rPr>
            <w:rFonts w:ascii="Times New Roman" w:hAnsi="Times New Roman" w:cs="Times New Roman"/>
          </w:rPr>
          <w:t>courts</w:t>
        </w:r>
      </w:ins>
      <w:del w:id="242" w:author="Sima Niondi" w:date="2021-10-11T17:18:00Z">
        <w:r w:rsidR="00FA5F33" w:rsidDel="00EF0E91">
          <w:rPr>
            <w:rFonts w:ascii="Times New Roman" w:hAnsi="Times New Roman" w:cs="Times New Roman"/>
          </w:rPr>
          <w:delText>rts</w:delText>
        </w:r>
      </w:del>
      <w:r w:rsidR="00FA5F33">
        <w:rPr>
          <w:rFonts w:ascii="Times New Roman" w:hAnsi="Times New Roman" w:cs="Times New Roman"/>
        </w:rPr>
        <w:t xml:space="preserve"> and other stakeholders start to promote in the late 1970</w:t>
      </w:r>
      <w:del w:id="243" w:author="Sima Niondi" w:date="2021-10-12T15:40:00Z">
        <w:r w:rsidR="00FA5F33" w:rsidDel="00455573">
          <w:rPr>
            <w:rFonts w:ascii="Times New Roman" w:hAnsi="Times New Roman" w:cs="Times New Roman"/>
          </w:rPr>
          <w:delText>’</w:delText>
        </w:r>
      </w:del>
      <w:r w:rsidR="00FA5F33">
        <w:rPr>
          <w:rFonts w:ascii="Times New Roman" w:hAnsi="Times New Roman" w:cs="Times New Roman"/>
        </w:rPr>
        <w:t xml:space="preserve">s </w:t>
      </w:r>
      <w:r w:rsidR="00633B5F">
        <w:rPr>
          <w:rFonts w:ascii="Times New Roman" w:hAnsi="Times New Roman" w:cs="Times New Roman"/>
        </w:rPr>
        <w:t>t</w:t>
      </w:r>
      <w:r w:rsidR="003670AD">
        <w:rPr>
          <w:rFonts w:ascii="Times New Roman" w:hAnsi="Times New Roman" w:cs="Times New Roman"/>
        </w:rPr>
        <w:t>akes</w:t>
      </w:r>
      <w:r w:rsidR="00633B5F">
        <w:rPr>
          <w:rFonts w:ascii="Times New Roman" w:hAnsi="Times New Roman" w:cs="Times New Roman"/>
        </w:rPr>
        <w:t xml:space="preserve"> place </w:t>
      </w:r>
      <w:r w:rsidR="003118F8" w:rsidRPr="003118F8">
        <w:rPr>
          <w:rFonts w:ascii="Times New Roman" w:hAnsi="Times New Roman" w:cs="Times New Roman"/>
          <w:i/>
          <w:iCs/>
        </w:rPr>
        <w:t>despite</w:t>
      </w:r>
      <w:r w:rsidR="003118F8">
        <w:rPr>
          <w:rFonts w:ascii="Times New Roman" w:hAnsi="Times New Roman" w:cs="Times New Roman"/>
        </w:rPr>
        <w:t xml:space="preserve"> a democratic will </w:t>
      </w:r>
      <w:del w:id="244" w:author="Sima Niondi" w:date="2021-10-11T17:18:00Z">
        <w:r w:rsidR="00F8781A" w:rsidDel="00EF0E91">
          <w:rPr>
            <w:rFonts w:ascii="Times New Roman" w:hAnsi="Times New Roman" w:cs="Times New Roman"/>
          </w:rPr>
          <w:delText xml:space="preserve">pointing </w:delText>
        </w:r>
      </w:del>
      <w:ins w:id="245" w:author="Sima Niondi" w:date="2021-10-11T17:18:00Z">
        <w:r w:rsidR="00EF0E91">
          <w:rPr>
            <w:rFonts w:ascii="Times New Roman" w:hAnsi="Times New Roman" w:cs="Times New Roman"/>
          </w:rPr>
          <w:t xml:space="preserve">suggesting </w:t>
        </w:r>
      </w:ins>
      <w:r w:rsidR="00F8781A">
        <w:rPr>
          <w:rFonts w:ascii="Times New Roman" w:hAnsi="Times New Roman" w:cs="Times New Roman"/>
        </w:rPr>
        <w:t>otherwise</w:t>
      </w:r>
      <w:r w:rsidR="00E0762F">
        <w:rPr>
          <w:rFonts w:ascii="Times New Roman" w:hAnsi="Times New Roman" w:cs="Times New Roman"/>
        </w:rPr>
        <w:t>.</w:t>
      </w:r>
    </w:p>
    <w:p w14:paraId="5C67C361" w14:textId="29B7E8EC" w:rsidR="000E5B25" w:rsidRDefault="0056522C" w:rsidP="005F494F">
      <w:pPr>
        <w:spacing w:before="100" w:after="100"/>
        <w:ind w:left="-180" w:right="-180" w:firstLine="900"/>
        <w:jc w:val="both"/>
        <w:rPr>
          <w:rFonts w:ascii="Times New Roman" w:hAnsi="Times New Roman" w:cs="Times New Roman"/>
        </w:rPr>
      </w:pPr>
      <w:r>
        <w:rPr>
          <w:rFonts w:ascii="Times New Roman" w:hAnsi="Times New Roman" w:cs="Times New Roman"/>
        </w:rPr>
        <w:t xml:space="preserve">Not all Presidential </w:t>
      </w:r>
      <w:r w:rsidR="001B5BB7">
        <w:rPr>
          <w:rFonts w:ascii="Times New Roman" w:hAnsi="Times New Roman" w:cs="Times New Roman"/>
        </w:rPr>
        <w:t xml:space="preserve">priorities </w:t>
      </w:r>
      <w:r>
        <w:rPr>
          <w:rFonts w:ascii="Times New Roman" w:hAnsi="Times New Roman" w:cs="Times New Roman"/>
        </w:rPr>
        <w:t xml:space="preserve">make the cut to be included in </w:t>
      </w:r>
      <w:r w:rsidR="0073514D">
        <w:rPr>
          <w:rFonts w:ascii="Times New Roman" w:hAnsi="Times New Roman" w:cs="Times New Roman"/>
        </w:rPr>
        <w:t xml:space="preserve">inaugural and </w:t>
      </w:r>
      <w:ins w:id="246" w:author="Sima Niondi" w:date="2021-10-11T17:19:00Z">
        <w:r w:rsidR="00EF0E91">
          <w:rPr>
            <w:rFonts w:ascii="Times New Roman" w:hAnsi="Times New Roman" w:cs="Times New Roman"/>
          </w:rPr>
          <w:t>S</w:t>
        </w:r>
      </w:ins>
      <w:del w:id="247" w:author="Sima Niondi" w:date="2021-10-11T17:19:00Z">
        <w:r w:rsidR="0073514D" w:rsidDel="00EF0E91">
          <w:rPr>
            <w:rFonts w:ascii="Times New Roman" w:hAnsi="Times New Roman" w:cs="Times New Roman"/>
          </w:rPr>
          <w:delText>s</w:delText>
        </w:r>
      </w:del>
      <w:r w:rsidR="0073514D">
        <w:rPr>
          <w:rFonts w:ascii="Times New Roman" w:hAnsi="Times New Roman" w:cs="Times New Roman"/>
        </w:rPr>
        <w:t xml:space="preserve">tate of the </w:t>
      </w:r>
      <w:ins w:id="248" w:author="Sima Niondi" w:date="2021-10-11T17:19:00Z">
        <w:r w:rsidR="00EF0E91">
          <w:rPr>
            <w:rFonts w:ascii="Times New Roman" w:hAnsi="Times New Roman" w:cs="Times New Roman"/>
          </w:rPr>
          <w:t>U</w:t>
        </w:r>
      </w:ins>
      <w:del w:id="249" w:author="Sima Niondi" w:date="2021-10-11T17:19:00Z">
        <w:r w:rsidR="0073514D" w:rsidDel="00EF0E91">
          <w:rPr>
            <w:rFonts w:ascii="Times New Roman" w:hAnsi="Times New Roman" w:cs="Times New Roman"/>
          </w:rPr>
          <w:delText>u</w:delText>
        </w:r>
      </w:del>
      <w:r w:rsidR="0073514D">
        <w:rPr>
          <w:rFonts w:ascii="Times New Roman" w:hAnsi="Times New Roman" w:cs="Times New Roman"/>
        </w:rPr>
        <w:t>nion speeches</w:t>
      </w:r>
      <w:r>
        <w:rPr>
          <w:rFonts w:ascii="Times New Roman" w:hAnsi="Times New Roman" w:cs="Times New Roman"/>
        </w:rPr>
        <w:t xml:space="preserve">. Another way </w:t>
      </w:r>
      <w:r w:rsidR="00D254AA">
        <w:rPr>
          <w:rFonts w:ascii="Times New Roman" w:hAnsi="Times New Roman" w:cs="Times New Roman"/>
        </w:rPr>
        <w:t xml:space="preserve">for an administration to convey to the public its political priorities </w:t>
      </w:r>
      <w:r>
        <w:rPr>
          <w:rFonts w:ascii="Times New Roman" w:hAnsi="Times New Roman" w:cs="Times New Roman"/>
        </w:rPr>
        <w:t xml:space="preserve">is to include </w:t>
      </w:r>
      <w:r w:rsidR="00D254AA">
        <w:rPr>
          <w:rFonts w:ascii="Times New Roman" w:hAnsi="Times New Roman" w:cs="Times New Roman"/>
        </w:rPr>
        <w:t xml:space="preserve">them </w:t>
      </w:r>
      <w:r>
        <w:rPr>
          <w:rFonts w:ascii="Times New Roman" w:hAnsi="Times New Roman" w:cs="Times New Roman"/>
        </w:rPr>
        <w:t xml:space="preserve">in the </w:t>
      </w:r>
      <w:r w:rsidR="00AF3677">
        <w:rPr>
          <w:rFonts w:ascii="Times New Roman" w:hAnsi="Times New Roman" w:cs="Times New Roman"/>
        </w:rPr>
        <w:t xml:space="preserve">pre-election </w:t>
      </w:r>
      <w:r w:rsidR="0073514D">
        <w:rPr>
          <w:rFonts w:ascii="Times New Roman" w:hAnsi="Times New Roman" w:cs="Times New Roman"/>
        </w:rPr>
        <w:t>party platforms and in presidential executive orders and proclamations</w:t>
      </w:r>
      <w:r>
        <w:rPr>
          <w:rFonts w:ascii="Times New Roman" w:hAnsi="Times New Roman" w:cs="Times New Roman"/>
        </w:rPr>
        <w:t>. Yet, an analysis of these documents reveals a</w:t>
      </w:r>
      <w:r w:rsidR="00096F58">
        <w:rPr>
          <w:rFonts w:ascii="Times New Roman" w:hAnsi="Times New Roman" w:cs="Times New Roman"/>
        </w:rPr>
        <w:t xml:space="preserve">n even more interesting picture. First, following the findings above, </w:t>
      </w:r>
      <w:r w:rsidR="00657A1F">
        <w:rPr>
          <w:rFonts w:ascii="Times New Roman" w:hAnsi="Times New Roman" w:cs="Times New Roman"/>
        </w:rPr>
        <w:t xml:space="preserve">antitrust enforcement was </w:t>
      </w:r>
      <w:r w:rsidR="0073514D">
        <w:rPr>
          <w:rFonts w:ascii="Times New Roman" w:hAnsi="Times New Roman" w:cs="Times New Roman"/>
        </w:rPr>
        <w:t>salient</w:t>
      </w:r>
      <w:r w:rsidR="00657A1F">
        <w:rPr>
          <w:rFonts w:ascii="Times New Roman" w:hAnsi="Times New Roman" w:cs="Times New Roman"/>
        </w:rPr>
        <w:t xml:space="preserve"> until the Carter Administration, </w:t>
      </w:r>
      <w:r w:rsidR="00096F58">
        <w:rPr>
          <w:rFonts w:ascii="Times New Roman" w:hAnsi="Times New Roman" w:cs="Times New Roman"/>
        </w:rPr>
        <w:t xml:space="preserve">but </w:t>
      </w:r>
      <w:r w:rsidR="00657A1F">
        <w:rPr>
          <w:rFonts w:ascii="Times New Roman" w:hAnsi="Times New Roman" w:cs="Times New Roman"/>
        </w:rPr>
        <w:t>almost disappears afterward</w:t>
      </w:r>
      <w:del w:id="250" w:author="Sima Niondi" w:date="2021-10-12T15:40:00Z">
        <w:r w:rsidR="00657A1F" w:rsidDel="00455573">
          <w:rPr>
            <w:rFonts w:ascii="Times New Roman" w:hAnsi="Times New Roman" w:cs="Times New Roman"/>
          </w:rPr>
          <w:delText>s</w:delText>
        </w:r>
      </w:del>
      <w:r w:rsidR="00657A1F" w:rsidRPr="00EF0E91">
        <w:rPr>
          <w:rFonts w:ascii="Times New Roman" w:hAnsi="Times New Roman" w:cs="Times New Roman"/>
        </w:rPr>
        <w:t>.</w:t>
      </w:r>
      <w:r w:rsidR="00657A1F" w:rsidRPr="00EF0E91">
        <w:rPr>
          <w:rStyle w:val="FootnoteReference"/>
          <w:rFonts w:ascii="Times New Roman" w:hAnsi="Times New Roman" w:cs="Times New Roman"/>
          <w:rPrChange w:id="251" w:author="Sima Niondi" w:date="2021-10-11T17:19:00Z">
            <w:rPr>
              <w:rStyle w:val="FootnoteReference"/>
            </w:rPr>
          </w:rPrChange>
        </w:rPr>
        <w:footnoteReference w:id="89"/>
      </w:r>
      <w:r w:rsidR="00657A1F" w:rsidRPr="00EF0E91">
        <w:rPr>
          <w:rFonts w:ascii="Times New Roman" w:hAnsi="Times New Roman" w:cs="Times New Roman"/>
        </w:rPr>
        <w:t xml:space="preserve"> </w:t>
      </w:r>
      <w:r w:rsidR="005D65D6" w:rsidRPr="00EF0E91">
        <w:rPr>
          <w:rFonts w:ascii="Times New Roman" w:hAnsi="Times New Roman" w:cs="Times New Roman"/>
        </w:rPr>
        <w:t>Indeed</w:t>
      </w:r>
      <w:r w:rsidR="005D65D6">
        <w:rPr>
          <w:rFonts w:ascii="Times New Roman" w:hAnsi="Times New Roman" w:cs="Times New Roman"/>
        </w:rPr>
        <w:t>, from 1932 until Carter, the winning platform mentioned antitrust and monopoly an average of 3.7 times; after 1980, this number falls to an average 0.8 mentions</w:t>
      </w:r>
      <w:r w:rsidR="00E93280">
        <w:rPr>
          <w:rFonts w:ascii="Times New Roman" w:hAnsi="Times New Roman" w:cs="Times New Roman"/>
        </w:rPr>
        <w:t>.</w:t>
      </w:r>
    </w:p>
    <w:p w14:paraId="1300BABB" w14:textId="5BD3795A" w:rsidR="00657A1F" w:rsidRDefault="00773959" w:rsidP="00F905CB">
      <w:pPr>
        <w:spacing w:before="480" w:after="100"/>
        <w:ind w:left="-180" w:right="-180" w:firstLine="900"/>
        <w:jc w:val="both"/>
        <w:rPr>
          <w:rFonts w:ascii="Times New Roman" w:hAnsi="Times New Roman" w:cs="Times New Roman"/>
        </w:rPr>
      </w:pPr>
      <w:r>
        <w:rPr>
          <w:noProof/>
        </w:rPr>
        <w:drawing>
          <wp:inline distT="0" distB="0" distL="0" distR="0" wp14:anchorId="68BD5FD3" wp14:editId="4EB7CC77">
            <wp:extent cx="5702199" cy="3440532"/>
            <wp:effectExtent l="0" t="0" r="13335" b="7620"/>
            <wp:docPr id="4" name="Chart 4">
              <a:extLst xmlns:a="http://schemas.openxmlformats.org/drawingml/2006/main">
                <a:ext uri="{FF2B5EF4-FFF2-40B4-BE49-F238E27FC236}">
                  <a16:creationId xmlns:a16="http://schemas.microsoft.com/office/drawing/2014/main" id="{92BCE6E7-E614-3A46-8B15-5708BA1BAC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A66610D" w14:textId="4A4A2551" w:rsidR="0058458D" w:rsidRDefault="0076091F" w:rsidP="00F905CB">
      <w:pPr>
        <w:spacing w:before="100" w:after="360"/>
        <w:ind w:left="720" w:right="-180"/>
        <w:jc w:val="both"/>
        <w:rPr>
          <w:rFonts w:ascii="Times New Roman" w:hAnsi="Times New Roman" w:cs="Times New Roman"/>
        </w:rPr>
      </w:pPr>
      <w:r w:rsidRPr="003E12EF">
        <w:rPr>
          <w:rFonts w:ascii="Times New Roman" w:hAnsi="Times New Roman" w:cs="Times New Roman"/>
          <w:b/>
          <w:bCs/>
          <w:sz w:val="20"/>
          <w:szCs w:val="20"/>
        </w:rPr>
        <w:lastRenderedPageBreak/>
        <w:t>Source:</w:t>
      </w:r>
      <w:r w:rsidRPr="003E12EF">
        <w:rPr>
          <w:rFonts w:ascii="Times New Roman" w:hAnsi="Times New Roman" w:cs="Times New Roman"/>
          <w:sz w:val="20"/>
          <w:szCs w:val="20"/>
        </w:rPr>
        <w:t xml:space="preserve"> </w:t>
      </w:r>
      <w:r>
        <w:rPr>
          <w:rFonts w:ascii="Times New Roman" w:hAnsi="Times New Roman" w:cs="Times New Roman"/>
          <w:sz w:val="20"/>
          <w:szCs w:val="20"/>
        </w:rPr>
        <w:t>Presidential Party Platforms</w:t>
      </w:r>
      <w:r w:rsidRPr="003E12EF">
        <w:rPr>
          <w:rFonts w:ascii="Times New Roman" w:hAnsi="Times New Roman" w:cs="Times New Roman"/>
          <w:sz w:val="20"/>
          <w:szCs w:val="20"/>
        </w:rPr>
        <w:t>, as compiled by The American Presidency Project of The University of California Santa Barbara (</w:t>
      </w:r>
      <w:hyperlink r:id="rId18" w:history="1">
        <w:r w:rsidRPr="003E12EF">
          <w:rPr>
            <w:rStyle w:val="Hyperlink"/>
            <w:rFonts w:ascii="Times New Roman" w:hAnsi="Times New Roman" w:cs="Times New Roman"/>
            <w:sz w:val="20"/>
            <w:szCs w:val="20"/>
          </w:rPr>
          <w:t>https://www.presidency.ucsb.edu</w:t>
        </w:r>
      </w:hyperlink>
      <w:r w:rsidRPr="003E12EF">
        <w:rPr>
          <w:rFonts w:ascii="Times New Roman" w:hAnsi="Times New Roman" w:cs="Times New Roman"/>
          <w:sz w:val="20"/>
          <w:szCs w:val="20"/>
        </w:rPr>
        <w:t>)</w:t>
      </w:r>
    </w:p>
    <w:p w14:paraId="0965133B" w14:textId="25931E7B" w:rsidR="00DB68E9" w:rsidRDefault="002B2BC2" w:rsidP="00466CF3">
      <w:pPr>
        <w:spacing w:before="100" w:after="100"/>
        <w:ind w:left="-180" w:right="-180" w:firstLine="900"/>
        <w:jc w:val="both"/>
        <w:rPr>
          <w:rFonts w:ascii="Times New Roman" w:hAnsi="Times New Roman" w:cs="Times New Roman"/>
        </w:rPr>
      </w:pPr>
      <w:r>
        <w:rPr>
          <w:rFonts w:ascii="Times New Roman" w:hAnsi="Times New Roman" w:cs="Times New Roman"/>
        </w:rPr>
        <w:t>A</w:t>
      </w:r>
      <w:r w:rsidR="005F494F">
        <w:rPr>
          <w:rFonts w:ascii="Times New Roman" w:hAnsi="Times New Roman" w:cs="Times New Roman"/>
        </w:rPr>
        <w:t xml:space="preserve"> more detailed analysis of each </w:t>
      </w:r>
      <w:r w:rsidR="007D10A2">
        <w:rPr>
          <w:rFonts w:ascii="Times New Roman" w:hAnsi="Times New Roman" w:cs="Times New Roman"/>
        </w:rPr>
        <w:t>Presidential</w:t>
      </w:r>
      <w:r w:rsidR="00AF6179">
        <w:rPr>
          <w:rFonts w:ascii="Times New Roman" w:hAnsi="Times New Roman" w:cs="Times New Roman"/>
        </w:rPr>
        <w:t xml:space="preserve"> </w:t>
      </w:r>
      <w:r w:rsidR="005F494F">
        <w:rPr>
          <w:rFonts w:ascii="Times New Roman" w:hAnsi="Times New Roman" w:cs="Times New Roman"/>
        </w:rPr>
        <w:t>platform</w:t>
      </w:r>
      <w:r w:rsidR="00B51452">
        <w:rPr>
          <w:rFonts w:ascii="Times New Roman" w:hAnsi="Times New Roman" w:cs="Times New Roman"/>
        </w:rPr>
        <w:t xml:space="preserve"> strengthen</w:t>
      </w:r>
      <w:r w:rsidR="003B00A1">
        <w:rPr>
          <w:rFonts w:ascii="Times New Roman" w:hAnsi="Times New Roman" w:cs="Times New Roman"/>
        </w:rPr>
        <w:t>s</w:t>
      </w:r>
      <w:r w:rsidR="00B51452">
        <w:rPr>
          <w:rFonts w:ascii="Times New Roman" w:hAnsi="Times New Roman" w:cs="Times New Roman"/>
        </w:rPr>
        <w:t xml:space="preserve"> this conclusion by</w:t>
      </w:r>
      <w:r w:rsidR="005F494F">
        <w:rPr>
          <w:rFonts w:ascii="Times New Roman" w:hAnsi="Times New Roman" w:cs="Times New Roman"/>
        </w:rPr>
        <w:t xml:space="preserve"> show</w:t>
      </w:r>
      <w:r w:rsidR="0073514D">
        <w:rPr>
          <w:rFonts w:ascii="Times New Roman" w:hAnsi="Times New Roman" w:cs="Times New Roman"/>
        </w:rPr>
        <w:t>i</w:t>
      </w:r>
      <w:r w:rsidR="00B51452">
        <w:rPr>
          <w:rFonts w:ascii="Times New Roman" w:hAnsi="Times New Roman" w:cs="Times New Roman"/>
        </w:rPr>
        <w:t>ng</w:t>
      </w:r>
      <w:r w:rsidR="005F494F">
        <w:rPr>
          <w:rFonts w:ascii="Times New Roman" w:hAnsi="Times New Roman" w:cs="Times New Roman"/>
        </w:rPr>
        <w:t xml:space="preserve"> how</w:t>
      </w:r>
      <w:r w:rsidR="00601348">
        <w:rPr>
          <w:rFonts w:ascii="Times New Roman" w:hAnsi="Times New Roman" w:cs="Times New Roman"/>
        </w:rPr>
        <w:t xml:space="preserve"> throughout both periods</w:t>
      </w:r>
      <w:del w:id="252" w:author="Sima Niondi" w:date="2021-10-11T17:20:00Z">
        <w:r w:rsidR="00601348" w:rsidDel="00EF0E91">
          <w:rPr>
            <w:rFonts w:ascii="Times New Roman" w:hAnsi="Times New Roman" w:cs="Times New Roman"/>
          </w:rPr>
          <w:delText>,</w:delText>
        </w:r>
      </w:del>
      <w:r w:rsidR="005F494F">
        <w:rPr>
          <w:rFonts w:ascii="Times New Roman" w:hAnsi="Times New Roman" w:cs="Times New Roman"/>
        </w:rPr>
        <w:t xml:space="preserve"> references</w:t>
      </w:r>
      <w:r w:rsidR="003B00A1">
        <w:rPr>
          <w:rFonts w:ascii="Times New Roman" w:hAnsi="Times New Roman" w:cs="Times New Roman"/>
        </w:rPr>
        <w:t xml:space="preserve"> to antitrust</w:t>
      </w:r>
      <w:r w:rsidR="005F494F">
        <w:rPr>
          <w:rFonts w:ascii="Times New Roman" w:hAnsi="Times New Roman" w:cs="Times New Roman"/>
        </w:rPr>
        <w:t xml:space="preserve"> are </w:t>
      </w:r>
      <w:r w:rsidR="00601348">
        <w:rPr>
          <w:rFonts w:ascii="Times New Roman" w:hAnsi="Times New Roman" w:cs="Times New Roman"/>
        </w:rPr>
        <w:t xml:space="preserve">almost always towards </w:t>
      </w:r>
      <w:r w:rsidR="005F494F" w:rsidRPr="006E015E">
        <w:rPr>
          <w:rFonts w:ascii="Times New Roman" w:hAnsi="Times New Roman" w:cs="Times New Roman"/>
          <w:i/>
          <w:iCs/>
        </w:rPr>
        <w:t>expanding</w:t>
      </w:r>
      <w:r w:rsidR="005F494F">
        <w:rPr>
          <w:rFonts w:ascii="Times New Roman" w:hAnsi="Times New Roman" w:cs="Times New Roman"/>
        </w:rPr>
        <w:t xml:space="preserve"> </w:t>
      </w:r>
      <w:r w:rsidR="005F494F" w:rsidRPr="007B232E">
        <w:rPr>
          <w:rFonts w:ascii="Times New Roman" w:hAnsi="Times New Roman" w:cs="Times New Roman"/>
          <w:i/>
          <w:iCs/>
        </w:rPr>
        <w:t>enforcement and combating monopolies</w:t>
      </w:r>
      <w:r w:rsidR="005F494F">
        <w:rPr>
          <w:rFonts w:ascii="Times New Roman" w:hAnsi="Times New Roman" w:cs="Times New Roman"/>
        </w:rPr>
        <w:t>.</w:t>
      </w:r>
      <w:r w:rsidR="00466CF3">
        <w:rPr>
          <w:rFonts w:ascii="Times New Roman" w:hAnsi="Times New Roman" w:cs="Times New Roman"/>
        </w:rPr>
        <w:t xml:space="preserve"> Indeed,</w:t>
      </w:r>
      <w:r w:rsidR="00303E54">
        <w:rPr>
          <w:rFonts w:ascii="Times New Roman" w:hAnsi="Times New Roman" w:cs="Times New Roman"/>
        </w:rPr>
        <w:t xml:space="preserve"> </w:t>
      </w:r>
      <w:r w:rsidR="00466CF3">
        <w:rPr>
          <w:rFonts w:ascii="Times New Roman" w:hAnsi="Times New Roman" w:cs="Times New Roman"/>
        </w:rPr>
        <w:t>antitrust is always mentioned in a positive way, and monopoly is always mentioned in a negative way.</w:t>
      </w:r>
      <w:r w:rsidR="005F494F">
        <w:rPr>
          <w:rFonts w:ascii="Times New Roman" w:hAnsi="Times New Roman" w:cs="Times New Roman"/>
        </w:rPr>
        <w:t xml:space="preserve"> For example, the 1964’s Democratic Platform of President Lyndon Johnson stre</w:t>
      </w:r>
      <w:r w:rsidR="007C345A">
        <w:rPr>
          <w:rFonts w:ascii="Times New Roman" w:hAnsi="Times New Roman" w:cs="Times New Roman"/>
        </w:rPr>
        <w:t>ssed how during his presidency “</w:t>
      </w:r>
      <w:r w:rsidR="005F494F" w:rsidRPr="005F494F">
        <w:rPr>
          <w:rFonts w:ascii="Times New Roman" w:hAnsi="Times New Roman" w:cs="Times New Roman"/>
        </w:rPr>
        <w:t>The Federal Trade Commission has stepped up its activities to promote free and fair competition in business, and to safeguard the consuming public against both monopolistic and deceptive practices. The reorganized Antitrust Division of the Department of Justice has directed special emphasis to price fixing, particularly on consumer products, by large companies who distribute through small companies. These include eyeglasses, salad oil, flour, cosmetics, swimsuits, bread, milk, and even sneakers.</w:t>
      </w:r>
      <w:r w:rsidR="00E25CBB">
        <w:rPr>
          <w:rFonts w:ascii="Times New Roman" w:hAnsi="Times New Roman" w:cs="Times New Roman"/>
        </w:rPr>
        <w:t>”</w:t>
      </w:r>
      <w:r w:rsidR="008B5098">
        <w:rPr>
          <w:rStyle w:val="FootnoteReference"/>
          <w:rFonts w:ascii="Times New Roman" w:hAnsi="Times New Roman" w:cs="Times New Roman"/>
        </w:rPr>
        <w:footnoteReference w:id="90"/>
      </w:r>
      <w:r w:rsidR="00E25CBB">
        <w:rPr>
          <w:rFonts w:ascii="Times New Roman" w:hAnsi="Times New Roman" w:cs="Times New Roman"/>
        </w:rPr>
        <w:t xml:space="preserve"> </w:t>
      </w:r>
      <w:r w:rsidR="005D65D6">
        <w:rPr>
          <w:rFonts w:ascii="Times New Roman" w:hAnsi="Times New Roman" w:cs="Times New Roman"/>
        </w:rPr>
        <w:t>Both the 1968 and the 1972 Republican Presidential Platforms promised vigorous antitrust enforcement, with the 1972 platform stressing that: “</w:t>
      </w:r>
      <w:r w:rsidR="005D65D6" w:rsidRPr="005D65D6">
        <w:rPr>
          <w:rFonts w:ascii="Times New Roman" w:hAnsi="Times New Roman" w:cs="Times New Roman"/>
        </w:rPr>
        <w:t>We will press on for greater competition in our economy. The energetic antitrust program of the past four years demonstrates our commitment to free competition as our basic policy. The Antitrust Division has moved decisively to invalidate those "conglomerate" mergers which stifle competition and discourage economic concentration. The 87 antitrust cases filed in fiscal year 1972 broke the previous one-year record of more than a decade ago, during another Republican Administratio</w:t>
      </w:r>
      <w:r w:rsidR="005D65D6" w:rsidRPr="00EF0E91">
        <w:rPr>
          <w:rFonts w:ascii="Times New Roman" w:hAnsi="Times New Roman" w:cs="Times New Roman"/>
        </w:rPr>
        <w:t>n.”</w:t>
      </w:r>
      <w:r w:rsidR="005D65D6" w:rsidRPr="00EF0E91">
        <w:rPr>
          <w:rStyle w:val="FootnoteReference"/>
          <w:rFonts w:ascii="Times New Roman" w:hAnsi="Times New Roman" w:cs="Times New Roman"/>
          <w:rPrChange w:id="253" w:author="Sima Niondi" w:date="2021-10-11T17:21:00Z">
            <w:rPr>
              <w:rStyle w:val="FootnoteReference"/>
            </w:rPr>
          </w:rPrChange>
        </w:rPr>
        <w:footnoteReference w:id="91"/>
      </w:r>
      <w:r w:rsidR="005D65D6">
        <w:rPr>
          <w:rFonts w:ascii="Times New Roman" w:hAnsi="Times New Roman" w:cs="Times New Roman"/>
        </w:rPr>
        <w:t xml:space="preserve"> </w:t>
      </w:r>
    </w:p>
    <w:p w14:paraId="11AFB9DE" w14:textId="78BEE738" w:rsidR="00466CF3" w:rsidRDefault="0073514D" w:rsidP="00B4772D">
      <w:pPr>
        <w:spacing w:before="100" w:after="100"/>
        <w:ind w:left="-180" w:right="-180" w:firstLine="900"/>
        <w:jc w:val="both"/>
        <w:rPr>
          <w:rFonts w:ascii="Times New Roman" w:hAnsi="Times New Roman" w:cs="Times New Roman"/>
        </w:rPr>
      </w:pPr>
      <w:r>
        <w:rPr>
          <w:rFonts w:ascii="Times New Roman" w:hAnsi="Times New Roman" w:cs="Times New Roman"/>
        </w:rPr>
        <w:t>This</w:t>
      </w:r>
      <w:r w:rsidR="00466CF3">
        <w:rPr>
          <w:rFonts w:ascii="Times New Roman" w:hAnsi="Times New Roman" w:cs="Times New Roman"/>
        </w:rPr>
        <w:t xml:space="preserve"> pattern of positive mentions to antitrust and negative mentions to monopoly continues even after the 1980</w:t>
      </w:r>
      <w:del w:id="254" w:author="Sima Niondi" w:date="2021-10-11T17:21:00Z">
        <w:r w:rsidR="00466CF3" w:rsidDel="00EF0E91">
          <w:rPr>
            <w:rFonts w:ascii="Times New Roman" w:hAnsi="Times New Roman" w:cs="Times New Roman"/>
          </w:rPr>
          <w:delText>’</w:delText>
        </w:r>
      </w:del>
      <w:r w:rsidR="00466CF3">
        <w:rPr>
          <w:rFonts w:ascii="Times New Roman" w:hAnsi="Times New Roman" w:cs="Times New Roman"/>
        </w:rPr>
        <w:t xml:space="preserve">s. </w:t>
      </w:r>
      <w:r w:rsidR="00B4772D">
        <w:rPr>
          <w:rFonts w:ascii="Times New Roman" w:hAnsi="Times New Roman" w:cs="Times New Roman"/>
        </w:rPr>
        <w:t>An interesting and rather unique case is the 1980’s election</w:t>
      </w:r>
      <w:del w:id="255" w:author="Sima Niondi" w:date="2021-10-12T15:41:00Z">
        <w:r w:rsidR="00B4772D" w:rsidDel="00455573">
          <w:rPr>
            <w:rFonts w:ascii="Times New Roman" w:hAnsi="Times New Roman" w:cs="Times New Roman"/>
          </w:rPr>
          <w:delText>,</w:delText>
        </w:r>
      </w:del>
      <w:r w:rsidR="00B4772D">
        <w:rPr>
          <w:rFonts w:ascii="Times New Roman" w:hAnsi="Times New Roman" w:cs="Times New Roman"/>
        </w:rPr>
        <w:t xml:space="preserve"> when </w:t>
      </w:r>
      <w:r w:rsidR="00785433">
        <w:rPr>
          <w:rFonts w:ascii="Times New Roman" w:hAnsi="Times New Roman" w:cs="Times New Roman"/>
        </w:rPr>
        <w:t xml:space="preserve">Jimmy </w:t>
      </w:r>
      <w:r w:rsidR="00B4772D">
        <w:rPr>
          <w:rFonts w:ascii="Times New Roman" w:hAnsi="Times New Roman" w:cs="Times New Roman"/>
        </w:rPr>
        <w:t>Carter lost</w:t>
      </w:r>
      <w:r w:rsidR="00436E66">
        <w:rPr>
          <w:rFonts w:ascii="Times New Roman" w:hAnsi="Times New Roman" w:cs="Times New Roman"/>
        </w:rPr>
        <w:t xml:space="preserve"> his re-election</w:t>
      </w:r>
      <w:r w:rsidR="004C3234">
        <w:rPr>
          <w:rFonts w:ascii="Times New Roman" w:hAnsi="Times New Roman" w:cs="Times New Roman"/>
        </w:rPr>
        <w:t xml:space="preserve"> bid</w:t>
      </w:r>
      <w:r w:rsidR="00B4772D">
        <w:rPr>
          <w:rFonts w:ascii="Times New Roman" w:hAnsi="Times New Roman" w:cs="Times New Roman"/>
        </w:rPr>
        <w:t xml:space="preserve"> to Ronald Reagan. Faced with rising inflation and a stagn</w:t>
      </w:r>
      <w:r w:rsidR="00C23A23">
        <w:rPr>
          <w:rFonts w:ascii="Times New Roman" w:hAnsi="Times New Roman" w:cs="Times New Roman"/>
        </w:rPr>
        <w:t>ant</w:t>
      </w:r>
      <w:r w:rsidR="00B4772D">
        <w:rPr>
          <w:rFonts w:ascii="Times New Roman" w:hAnsi="Times New Roman" w:cs="Times New Roman"/>
        </w:rPr>
        <w:t xml:space="preserve"> economy, Carter’s losing agenda focused on economic fairness, </w:t>
      </w:r>
      <w:r w:rsidR="00D53ED3">
        <w:rPr>
          <w:rFonts w:ascii="Times New Roman" w:hAnsi="Times New Roman" w:cs="Times New Roman"/>
        </w:rPr>
        <w:t>an</w:t>
      </w:r>
      <w:r w:rsidR="00636BE0">
        <w:rPr>
          <w:rFonts w:ascii="Times New Roman" w:hAnsi="Times New Roman" w:cs="Times New Roman"/>
        </w:rPr>
        <w:t>d</w:t>
      </w:r>
      <w:r w:rsidR="00D53ED3">
        <w:rPr>
          <w:rFonts w:ascii="Times New Roman" w:hAnsi="Times New Roman" w:cs="Times New Roman"/>
        </w:rPr>
        <w:t xml:space="preserve"> </w:t>
      </w:r>
      <w:r w:rsidR="00B4772D">
        <w:rPr>
          <w:rFonts w:ascii="Times New Roman" w:hAnsi="Times New Roman" w:cs="Times New Roman"/>
        </w:rPr>
        <w:t xml:space="preserve">strong antitrust enforcement earned a dedicated page in his 126-pages program. Yet, while Reagan ran on a small government </w:t>
      </w:r>
      <w:r w:rsidR="00636BE0">
        <w:rPr>
          <w:rFonts w:ascii="Times New Roman" w:hAnsi="Times New Roman" w:cs="Times New Roman"/>
        </w:rPr>
        <w:t>platform</w:t>
      </w:r>
      <w:r w:rsidR="00B4772D">
        <w:rPr>
          <w:rFonts w:ascii="Times New Roman" w:hAnsi="Times New Roman" w:cs="Times New Roman"/>
        </w:rPr>
        <w:t xml:space="preserve">, </w:t>
      </w:r>
      <w:r w:rsidR="006F1A20">
        <w:rPr>
          <w:rFonts w:ascii="Times New Roman" w:hAnsi="Times New Roman" w:cs="Times New Roman"/>
        </w:rPr>
        <w:t xml:space="preserve">a key focus </w:t>
      </w:r>
      <w:r w:rsidR="007A6994">
        <w:rPr>
          <w:rFonts w:ascii="Times New Roman" w:hAnsi="Times New Roman" w:cs="Times New Roman"/>
        </w:rPr>
        <w:t xml:space="preserve">was the promotion </w:t>
      </w:r>
      <w:ins w:id="256" w:author="Sima Niondi" w:date="2021-10-12T15:41:00Z">
        <w:r w:rsidR="00455573">
          <w:rPr>
            <w:rFonts w:ascii="Times New Roman" w:hAnsi="Times New Roman" w:cs="Times New Roman"/>
          </w:rPr>
          <w:t xml:space="preserve">of </w:t>
        </w:r>
      </w:ins>
      <w:r w:rsidR="00B4772D">
        <w:rPr>
          <w:rFonts w:ascii="Times New Roman" w:hAnsi="Times New Roman" w:cs="Times New Roman"/>
        </w:rPr>
        <w:t>small businesses</w:t>
      </w:r>
      <w:r w:rsidR="007A6994">
        <w:rPr>
          <w:rFonts w:ascii="Times New Roman" w:hAnsi="Times New Roman" w:cs="Times New Roman"/>
        </w:rPr>
        <w:t xml:space="preserve">. Reagan’s platform </w:t>
      </w:r>
      <w:r w:rsidR="00B4772D">
        <w:rPr>
          <w:rFonts w:ascii="Times New Roman" w:hAnsi="Times New Roman" w:cs="Times New Roman"/>
        </w:rPr>
        <w:t>never attack</w:t>
      </w:r>
      <w:r w:rsidR="007A6994">
        <w:rPr>
          <w:rFonts w:ascii="Times New Roman" w:hAnsi="Times New Roman" w:cs="Times New Roman"/>
        </w:rPr>
        <w:t>s</w:t>
      </w:r>
      <w:r w:rsidR="00B4772D">
        <w:rPr>
          <w:rFonts w:ascii="Times New Roman" w:hAnsi="Times New Roman" w:cs="Times New Roman"/>
        </w:rPr>
        <w:t xml:space="preserve"> antitrust enforcement</w:t>
      </w:r>
      <w:r w:rsidR="006527A2">
        <w:rPr>
          <w:rFonts w:ascii="Times New Roman" w:hAnsi="Times New Roman" w:cs="Times New Roman"/>
        </w:rPr>
        <w:t>; o</w:t>
      </w:r>
      <w:r w:rsidR="00B4772D">
        <w:rPr>
          <w:rFonts w:ascii="Times New Roman" w:hAnsi="Times New Roman" w:cs="Times New Roman"/>
        </w:rPr>
        <w:t>n the contrary</w:t>
      </w:r>
      <w:r w:rsidR="006527A2">
        <w:rPr>
          <w:rFonts w:ascii="Times New Roman" w:hAnsi="Times New Roman" w:cs="Times New Roman"/>
        </w:rPr>
        <w:t>,</w:t>
      </w:r>
      <w:r w:rsidR="00B4772D">
        <w:rPr>
          <w:rFonts w:ascii="Times New Roman" w:hAnsi="Times New Roman" w:cs="Times New Roman"/>
        </w:rPr>
        <w:t xml:space="preserve"> the Platform </w:t>
      </w:r>
      <w:r w:rsidR="00DB68E9">
        <w:rPr>
          <w:rFonts w:ascii="Times New Roman" w:hAnsi="Times New Roman" w:cs="Times New Roman"/>
        </w:rPr>
        <w:t>stresse</w:t>
      </w:r>
      <w:r w:rsidR="007F7B78">
        <w:rPr>
          <w:rFonts w:ascii="Times New Roman" w:hAnsi="Times New Roman" w:cs="Times New Roman"/>
        </w:rPr>
        <w:t>s</w:t>
      </w:r>
      <w:r w:rsidR="00DB68E9">
        <w:rPr>
          <w:rFonts w:ascii="Times New Roman" w:hAnsi="Times New Roman" w:cs="Times New Roman"/>
        </w:rPr>
        <w:t xml:space="preserve"> how the deregulation of sectors such as transportation would require strengthened enforcement of antitrust laws: “</w:t>
      </w:r>
      <w:ins w:id="257" w:author="Sima Niondi" w:date="2021-10-11T17:24:00Z">
        <w:r w:rsidR="00357D9D">
          <w:rPr>
            <w:rFonts w:ascii="Times New Roman" w:hAnsi="Times New Roman" w:cs="Times New Roman"/>
          </w:rPr>
          <w:t>[c]</w:t>
        </w:r>
      </w:ins>
      <w:proofErr w:type="spellStart"/>
      <w:del w:id="258" w:author="Sima Niondi" w:date="2021-10-11T17:24:00Z">
        <w:r w:rsidR="00DB68E9" w:rsidRPr="00DB68E9" w:rsidDel="00357D9D">
          <w:rPr>
            <w:rFonts w:ascii="Times New Roman" w:hAnsi="Times New Roman" w:cs="Times New Roman"/>
          </w:rPr>
          <w:delText>C</w:delText>
        </w:r>
      </w:del>
      <w:r w:rsidR="00DB68E9" w:rsidRPr="00DB68E9">
        <w:rPr>
          <w:rFonts w:ascii="Times New Roman" w:hAnsi="Times New Roman" w:cs="Times New Roman"/>
        </w:rPr>
        <w:t>onsequently</w:t>
      </w:r>
      <w:proofErr w:type="spellEnd"/>
      <w:r w:rsidR="00DB68E9" w:rsidRPr="00DB68E9">
        <w:rPr>
          <w:rFonts w:ascii="Times New Roman" w:hAnsi="Times New Roman" w:cs="Times New Roman"/>
        </w:rPr>
        <w:t xml:space="preserve">, the role of government in transportation must be redefined. The forces of the free market must he brought to bear to promote competition, reduce costs, and improve the return on investment to stimulate capital formation in the private sector. The role of government must change from one of overbearing regulation to one of providing incentives for technological and innovative developments, while assuring through anti-trust enforcement that neither predatory competitive pricing nor price gouging of captive customers will </w:t>
      </w:r>
      <w:r w:rsidR="00DB68E9" w:rsidRPr="00357D9D">
        <w:rPr>
          <w:rFonts w:ascii="Times New Roman" w:hAnsi="Times New Roman" w:cs="Times New Roman"/>
        </w:rPr>
        <w:t>occur;”</w:t>
      </w:r>
      <w:r w:rsidR="00DB68E9" w:rsidRPr="00357D9D">
        <w:rPr>
          <w:rStyle w:val="FootnoteReference"/>
          <w:rFonts w:ascii="Times New Roman" w:hAnsi="Times New Roman" w:cs="Times New Roman"/>
          <w:rPrChange w:id="259" w:author="Sima Niondi" w:date="2021-10-11T17:24:00Z">
            <w:rPr>
              <w:rStyle w:val="FootnoteReference"/>
            </w:rPr>
          </w:rPrChange>
        </w:rPr>
        <w:footnoteReference w:id="92"/>
      </w:r>
      <w:r w:rsidR="00DB68E9" w:rsidRPr="00357D9D">
        <w:rPr>
          <w:rFonts w:ascii="Times New Roman" w:hAnsi="Times New Roman" w:cs="Times New Roman"/>
        </w:rPr>
        <w:t xml:space="preserve"> </w:t>
      </w:r>
      <w:r w:rsidR="00FA5442" w:rsidRPr="00357D9D">
        <w:rPr>
          <w:rFonts w:ascii="Times New Roman" w:hAnsi="Times New Roman" w:cs="Times New Roman"/>
        </w:rPr>
        <w:t>Later</w:t>
      </w:r>
      <w:r w:rsidR="00FA5442">
        <w:rPr>
          <w:rFonts w:ascii="Times New Roman" w:hAnsi="Times New Roman" w:cs="Times New Roman"/>
        </w:rPr>
        <w:t>, t</w:t>
      </w:r>
      <w:r w:rsidR="00DB68E9">
        <w:rPr>
          <w:rFonts w:ascii="Times New Roman" w:hAnsi="Times New Roman" w:cs="Times New Roman"/>
        </w:rPr>
        <w:t>he 1988 Republican Platform of GHWB stressed how “</w:t>
      </w:r>
      <w:del w:id="260" w:author="Sima Niondi" w:date="2021-10-11T17:24:00Z">
        <w:r w:rsidR="00DB68E9" w:rsidRPr="00DB68E9" w:rsidDel="00357D9D">
          <w:rPr>
            <w:rFonts w:ascii="Times New Roman" w:hAnsi="Times New Roman" w:cs="Times New Roman"/>
          </w:rPr>
          <w:delText xml:space="preserve">We </w:delText>
        </w:r>
      </w:del>
      <w:ins w:id="261" w:author="Sima Niondi" w:date="2021-10-11T17:24:00Z">
        <w:r w:rsidR="00357D9D">
          <w:rPr>
            <w:rFonts w:ascii="Times New Roman" w:hAnsi="Times New Roman" w:cs="Times New Roman"/>
          </w:rPr>
          <w:t>[w]</w:t>
        </w:r>
        <w:r w:rsidR="00357D9D" w:rsidRPr="00DB68E9">
          <w:rPr>
            <w:rFonts w:ascii="Times New Roman" w:hAnsi="Times New Roman" w:cs="Times New Roman"/>
          </w:rPr>
          <w:t xml:space="preserve">e </w:t>
        </w:r>
      </w:ins>
      <w:r w:rsidR="00DB68E9" w:rsidRPr="00DB68E9">
        <w:rPr>
          <w:rFonts w:ascii="Times New Roman" w:hAnsi="Times New Roman" w:cs="Times New Roman"/>
        </w:rPr>
        <w:t>have been tough on white-collar crime, too. We have filed more criminal anti-trust cases than the previous Administration</w:t>
      </w:r>
      <w:r w:rsidR="00DB68E9" w:rsidRPr="00357D9D">
        <w:rPr>
          <w:rFonts w:ascii="Times New Roman" w:hAnsi="Times New Roman" w:cs="Times New Roman"/>
        </w:rPr>
        <w:t>.”</w:t>
      </w:r>
      <w:r w:rsidR="005E10DE" w:rsidRPr="00357D9D">
        <w:rPr>
          <w:rStyle w:val="FootnoteReference"/>
          <w:rFonts w:ascii="Times New Roman" w:hAnsi="Times New Roman" w:cs="Times New Roman"/>
          <w:rPrChange w:id="262" w:author="Sima Niondi" w:date="2021-10-11T17:24:00Z">
            <w:rPr>
              <w:rStyle w:val="FootnoteReference"/>
            </w:rPr>
          </w:rPrChange>
        </w:rPr>
        <w:footnoteReference w:id="93"/>
      </w:r>
      <w:r w:rsidR="00DB68E9" w:rsidRPr="00357D9D">
        <w:rPr>
          <w:rFonts w:ascii="Times New Roman" w:hAnsi="Times New Roman" w:cs="Times New Roman"/>
        </w:rPr>
        <w:t xml:space="preserve"> </w:t>
      </w:r>
      <w:r w:rsidR="0016465F">
        <w:rPr>
          <w:rFonts w:ascii="Times New Roman" w:hAnsi="Times New Roman" w:cs="Times New Roman"/>
        </w:rPr>
        <w:t xml:space="preserve">Indeed, </w:t>
      </w:r>
      <w:r w:rsidR="00184CFF">
        <w:rPr>
          <w:rFonts w:ascii="Times New Roman" w:hAnsi="Times New Roman" w:cs="Times New Roman"/>
        </w:rPr>
        <w:t xml:space="preserve">during this entire period </w:t>
      </w:r>
      <w:r w:rsidR="0016465F">
        <w:rPr>
          <w:rFonts w:ascii="Times New Roman" w:hAnsi="Times New Roman" w:cs="Times New Roman"/>
        </w:rPr>
        <w:t xml:space="preserve">the only negative mentions to antitrust take place during the 1992 and 1996 Republican Party Platforms, both </w:t>
      </w:r>
      <w:ins w:id="263" w:author="Sima Niondi" w:date="2021-10-12T15:42:00Z">
        <w:r w:rsidR="00455573">
          <w:rPr>
            <w:rFonts w:ascii="Times New Roman" w:hAnsi="Times New Roman" w:cs="Times New Roman"/>
          </w:rPr>
          <w:t xml:space="preserve">of </w:t>
        </w:r>
      </w:ins>
      <w:r w:rsidR="0016465F">
        <w:rPr>
          <w:rFonts w:ascii="Times New Roman" w:hAnsi="Times New Roman" w:cs="Times New Roman"/>
        </w:rPr>
        <w:t xml:space="preserve">which promise to repeal “outdated antitrust laws” which prevented mergers </w:t>
      </w:r>
      <w:r w:rsidR="0016465F">
        <w:rPr>
          <w:rFonts w:ascii="Times New Roman" w:hAnsi="Times New Roman" w:cs="Times New Roman"/>
        </w:rPr>
        <w:lastRenderedPageBreak/>
        <w:t>and cooperation in healthcare markets, something that would help bring costs down</w:t>
      </w:r>
      <w:r w:rsidR="0016465F" w:rsidRPr="00357D9D">
        <w:rPr>
          <w:rFonts w:ascii="Times New Roman" w:hAnsi="Times New Roman" w:cs="Times New Roman"/>
        </w:rPr>
        <w:t>.</w:t>
      </w:r>
      <w:r w:rsidR="0016465F" w:rsidRPr="00357D9D">
        <w:rPr>
          <w:rStyle w:val="FootnoteReference"/>
          <w:rFonts w:ascii="Times New Roman" w:hAnsi="Times New Roman" w:cs="Times New Roman"/>
          <w:rPrChange w:id="264" w:author="Sima Niondi" w:date="2021-10-11T17:25:00Z">
            <w:rPr>
              <w:rStyle w:val="FootnoteReference"/>
            </w:rPr>
          </w:rPrChange>
        </w:rPr>
        <w:footnoteReference w:id="94"/>
      </w:r>
      <w:r w:rsidR="0016465F" w:rsidRPr="00357D9D">
        <w:rPr>
          <w:rFonts w:ascii="Times New Roman" w:hAnsi="Times New Roman" w:cs="Times New Roman"/>
        </w:rPr>
        <w:t xml:space="preserve"> </w:t>
      </w:r>
      <w:r w:rsidR="0016465F">
        <w:rPr>
          <w:rFonts w:ascii="Times New Roman" w:hAnsi="Times New Roman" w:cs="Times New Roman"/>
        </w:rPr>
        <w:t xml:space="preserve">Yet, </w:t>
      </w:r>
      <w:r w:rsidR="00A16CE6">
        <w:rPr>
          <w:rFonts w:ascii="Times New Roman" w:hAnsi="Times New Roman" w:cs="Times New Roman"/>
        </w:rPr>
        <w:t>both policies were defeated</w:t>
      </w:r>
      <w:r w:rsidR="00B40BB2">
        <w:rPr>
          <w:rFonts w:ascii="Times New Roman" w:hAnsi="Times New Roman" w:cs="Times New Roman"/>
        </w:rPr>
        <w:t xml:space="preserve"> by the Democratic Platform of President Clinton (which did not mention antitrust nor monopoly).</w:t>
      </w:r>
    </w:p>
    <w:p w14:paraId="1154DB8E" w14:textId="072F54F1" w:rsidR="007F772E" w:rsidRDefault="007F772E" w:rsidP="007F772E">
      <w:pPr>
        <w:spacing w:before="100" w:after="100"/>
        <w:ind w:left="-180" w:right="-180" w:firstLine="900"/>
        <w:jc w:val="both"/>
        <w:rPr>
          <w:rFonts w:ascii="Times New Roman" w:hAnsi="Times New Roman" w:cs="Times New Roman"/>
        </w:rPr>
      </w:pPr>
    </w:p>
    <w:p w14:paraId="3DDA551A" w14:textId="22C77B30" w:rsidR="007F772E" w:rsidRDefault="007F772E" w:rsidP="007F772E">
      <w:pPr>
        <w:spacing w:before="100" w:after="100"/>
        <w:ind w:left="-180" w:right="-180" w:firstLine="900"/>
        <w:jc w:val="both"/>
        <w:rPr>
          <w:rFonts w:ascii="Times New Roman" w:hAnsi="Times New Roman" w:cs="Times New Roman"/>
        </w:rPr>
      </w:pPr>
      <w:r w:rsidRPr="00880FD5">
        <w:rPr>
          <w:rFonts w:ascii="Times New Roman" w:hAnsi="Times New Roman" w:cs="Times New Roman"/>
          <w:highlight w:val="yellow"/>
        </w:rPr>
        <w:t>ADD PRESIDENTIAL EXECUTIVE ORDERS</w:t>
      </w:r>
    </w:p>
    <w:p w14:paraId="2942EA9D" w14:textId="77777777" w:rsidR="007F772E" w:rsidRDefault="007F772E" w:rsidP="007F772E">
      <w:pPr>
        <w:spacing w:before="100" w:after="100"/>
        <w:ind w:left="-180" w:right="-180" w:firstLine="900"/>
        <w:jc w:val="both"/>
        <w:rPr>
          <w:rFonts w:ascii="Times New Roman" w:hAnsi="Times New Roman" w:cs="Times New Roman"/>
        </w:rPr>
      </w:pPr>
    </w:p>
    <w:p w14:paraId="1A67B311" w14:textId="445BDFFE" w:rsidR="00FD2FE3" w:rsidRDefault="00466CF3" w:rsidP="00C31AD6">
      <w:pPr>
        <w:spacing w:before="100" w:after="100"/>
        <w:ind w:left="-180" w:right="-180" w:firstLine="900"/>
        <w:jc w:val="both"/>
        <w:rPr>
          <w:rFonts w:ascii="Times New Roman" w:hAnsi="Times New Roman" w:cs="Times New Roman"/>
        </w:rPr>
      </w:pPr>
      <w:r>
        <w:rPr>
          <w:rFonts w:ascii="Times New Roman" w:hAnsi="Times New Roman" w:cs="Times New Roman"/>
        </w:rPr>
        <w:t xml:space="preserve">In sum, the analysis of the public platforms of all presidents since 1932 </w:t>
      </w:r>
      <w:r w:rsidR="008F0C04">
        <w:rPr>
          <w:rFonts w:ascii="Times New Roman" w:hAnsi="Times New Roman" w:cs="Times New Roman"/>
        </w:rPr>
        <w:t xml:space="preserve">further reinforces </w:t>
      </w:r>
      <w:r w:rsidR="00E05320">
        <w:rPr>
          <w:rFonts w:ascii="Times New Roman" w:hAnsi="Times New Roman" w:cs="Times New Roman"/>
        </w:rPr>
        <w:t xml:space="preserve">our previous conclusion about </w:t>
      </w:r>
      <w:ins w:id="265" w:author="Sima Niondi" w:date="2021-10-12T15:43:00Z">
        <w:r w:rsidR="00455573">
          <w:rPr>
            <w:rFonts w:ascii="Times New Roman" w:hAnsi="Times New Roman" w:cs="Times New Roman"/>
          </w:rPr>
          <w:t xml:space="preserve">antitrust </w:t>
        </w:r>
      </w:ins>
      <w:r w:rsidR="00E05320">
        <w:rPr>
          <w:rFonts w:ascii="Times New Roman" w:hAnsi="Times New Roman" w:cs="Times New Roman"/>
        </w:rPr>
        <w:t>legislation: the</w:t>
      </w:r>
      <w:r w:rsidR="00CE6A3D">
        <w:rPr>
          <w:rFonts w:ascii="Times New Roman" w:hAnsi="Times New Roman" w:cs="Times New Roman"/>
        </w:rPr>
        <w:t xml:space="preserve">re is no evidence that the </w:t>
      </w:r>
      <w:r w:rsidR="00E05320">
        <w:rPr>
          <w:rFonts w:ascii="Times New Roman" w:hAnsi="Times New Roman" w:cs="Times New Roman"/>
        </w:rPr>
        <w:t xml:space="preserve">decline in antitrust enforcement was the </w:t>
      </w:r>
      <w:r w:rsidR="00CE6A3D">
        <w:rPr>
          <w:rFonts w:ascii="Times New Roman" w:hAnsi="Times New Roman" w:cs="Times New Roman"/>
        </w:rPr>
        <w:t xml:space="preserve">desire of a majority of voters, nor that was it in the political platform of any winning candidate.  </w:t>
      </w:r>
    </w:p>
    <w:p w14:paraId="6002A83D" w14:textId="24BC4F3C" w:rsidR="00B85817" w:rsidRPr="00B85817" w:rsidRDefault="005211F2" w:rsidP="00C31AD6">
      <w:pPr>
        <w:pStyle w:val="Heading2"/>
        <w:spacing w:before="360" w:after="360"/>
      </w:pPr>
      <w:r>
        <w:t>Part I</w:t>
      </w:r>
      <w:r w:rsidR="000B3071">
        <w:t>I</w:t>
      </w:r>
      <w:r>
        <w:t>I</w:t>
      </w:r>
      <w:r w:rsidR="00740B7E">
        <w:t>.</w:t>
      </w:r>
      <w:r w:rsidR="006D10E7">
        <w:t>B</w:t>
      </w:r>
      <w:r w:rsidR="0081186C">
        <w:t>.</w:t>
      </w:r>
      <w:r w:rsidR="00A24F97">
        <w:t xml:space="preserve"> </w:t>
      </w:r>
      <w:r w:rsidR="001C6F86">
        <w:t xml:space="preserve">Weakened enforcement </w:t>
      </w:r>
      <w:r w:rsidR="00CE1932">
        <w:t>through regulators and courts</w:t>
      </w:r>
      <w:r w:rsidR="001C6F86">
        <w:t xml:space="preserve"> </w:t>
      </w:r>
    </w:p>
    <w:p w14:paraId="6367AF49" w14:textId="67387714" w:rsidR="0058458D" w:rsidRPr="00C31AD6" w:rsidRDefault="00536B68" w:rsidP="00C31AD6">
      <w:pPr>
        <w:pStyle w:val="Heading3"/>
        <w:spacing w:after="240"/>
        <w:ind w:left="720"/>
      </w:pPr>
      <w:r w:rsidRPr="00E82E90">
        <w:t xml:space="preserve">Part III.B.1 How Antitrust Weakened: The role of </w:t>
      </w:r>
      <w:r w:rsidR="00CE1932">
        <w:t xml:space="preserve">Regulators </w:t>
      </w:r>
      <w:r w:rsidRPr="00E82E90">
        <w:t>and Courts</w:t>
      </w:r>
    </w:p>
    <w:p w14:paraId="30A69B62" w14:textId="2F3D4B50" w:rsidR="004455D7" w:rsidRDefault="00CE1932" w:rsidP="00F46F04">
      <w:pPr>
        <w:spacing w:before="100" w:after="100"/>
        <w:ind w:left="-180" w:right="-180" w:firstLine="900"/>
        <w:jc w:val="both"/>
        <w:rPr>
          <w:rFonts w:ascii="Times New Roman" w:hAnsi="Times New Roman" w:cs="Times New Roman"/>
        </w:rPr>
      </w:pPr>
      <w:r>
        <w:rPr>
          <w:rFonts w:ascii="Times New Roman" w:hAnsi="Times New Roman" w:cs="Times New Roman"/>
        </w:rPr>
        <w:t>As</w:t>
      </w:r>
      <w:r w:rsidR="004455D7">
        <w:rPr>
          <w:rFonts w:ascii="Times New Roman" w:hAnsi="Times New Roman" w:cs="Times New Roman"/>
        </w:rPr>
        <w:t xml:space="preserve"> has been widely documented by scholars, the courts have relentlessly narrowed the scope of the antitrust statutes from the very </w:t>
      </w:r>
      <w:r w:rsidR="004455D7" w:rsidRPr="005D7790">
        <w:rPr>
          <w:rFonts w:ascii="Times New Roman" w:hAnsi="Times New Roman" w:cs="Times New Roman"/>
        </w:rPr>
        <w:t>beginning.</w:t>
      </w:r>
      <w:r w:rsidR="002B0104" w:rsidRPr="00010B7E">
        <w:rPr>
          <w:rStyle w:val="FootnoteReference"/>
          <w:rFonts w:ascii="Times New Roman" w:hAnsi="Times New Roman" w:cs="Times New Roman"/>
          <w:rPrChange w:id="266" w:author="Sima Niondi" w:date="2021-10-12T09:16:00Z">
            <w:rPr>
              <w:rStyle w:val="FootnoteReference"/>
            </w:rPr>
          </w:rPrChange>
        </w:rPr>
        <w:t xml:space="preserve"> </w:t>
      </w:r>
      <w:r w:rsidR="002B0104" w:rsidRPr="00010B7E">
        <w:rPr>
          <w:rStyle w:val="FootnoteReference"/>
          <w:rFonts w:ascii="Times New Roman" w:hAnsi="Times New Roman" w:cs="Times New Roman"/>
          <w:rPrChange w:id="267" w:author="Sima Niondi" w:date="2021-10-12T09:16:00Z">
            <w:rPr>
              <w:rStyle w:val="FootnoteReference"/>
            </w:rPr>
          </w:rPrChange>
        </w:rPr>
        <w:footnoteReference w:id="95"/>
      </w:r>
      <w:r w:rsidR="004455D7" w:rsidRPr="005D7790">
        <w:rPr>
          <w:rFonts w:ascii="Times New Roman" w:hAnsi="Times New Roman" w:cs="Times New Roman"/>
        </w:rPr>
        <w:t xml:space="preserve"> Early</w:t>
      </w:r>
      <w:r w:rsidR="004455D7">
        <w:rPr>
          <w:rFonts w:ascii="Times New Roman" w:hAnsi="Times New Roman" w:cs="Times New Roman"/>
        </w:rPr>
        <w:t xml:space="preserve"> </w:t>
      </w:r>
      <w:r w:rsidR="00CE6A3D">
        <w:rPr>
          <w:rFonts w:ascii="Times New Roman" w:hAnsi="Times New Roman" w:cs="Times New Roman"/>
        </w:rPr>
        <w:t>S</w:t>
      </w:r>
      <w:r w:rsidR="004455D7">
        <w:rPr>
          <w:rFonts w:ascii="Times New Roman" w:hAnsi="Times New Roman" w:cs="Times New Roman"/>
        </w:rPr>
        <w:t xml:space="preserve">upreme </w:t>
      </w:r>
      <w:r w:rsidR="00CE6A3D">
        <w:rPr>
          <w:rFonts w:ascii="Times New Roman" w:hAnsi="Times New Roman" w:cs="Times New Roman"/>
        </w:rPr>
        <w:t>C</w:t>
      </w:r>
      <w:r w:rsidR="004455D7">
        <w:rPr>
          <w:rFonts w:ascii="Times New Roman" w:hAnsi="Times New Roman" w:cs="Times New Roman"/>
        </w:rPr>
        <w:t>ourt cases of the late nineteenth and early twentieth</w:t>
      </w:r>
      <w:r w:rsidR="00B37B56">
        <w:rPr>
          <w:rFonts w:ascii="Times New Roman" w:hAnsi="Times New Roman" w:cs="Times New Roman"/>
        </w:rPr>
        <w:t xml:space="preserve"> century</w:t>
      </w:r>
      <w:r w:rsidR="004455D7">
        <w:rPr>
          <w:rFonts w:ascii="Times New Roman" w:hAnsi="Times New Roman" w:cs="Times New Roman"/>
        </w:rPr>
        <w:t xml:space="preserve"> all but killed the Sherman Act as a weapon against </w:t>
      </w:r>
      <w:r w:rsidR="004455D7" w:rsidRPr="005D7790">
        <w:rPr>
          <w:rFonts w:ascii="Times New Roman" w:hAnsi="Times New Roman" w:cs="Times New Roman"/>
        </w:rPr>
        <w:t>monopolies.</w:t>
      </w:r>
      <w:r w:rsidR="004455D7" w:rsidRPr="00010B7E">
        <w:rPr>
          <w:rStyle w:val="FootnoteReference"/>
          <w:rFonts w:ascii="Times New Roman" w:hAnsi="Times New Roman" w:cs="Times New Roman"/>
          <w:rPrChange w:id="268" w:author="Sima Niondi" w:date="2021-10-12T09:16:00Z">
            <w:rPr>
              <w:rStyle w:val="FootnoteReference"/>
            </w:rPr>
          </w:rPrChange>
        </w:rPr>
        <w:footnoteReference w:id="96"/>
      </w:r>
      <w:r w:rsidR="004455D7" w:rsidRPr="005D7790">
        <w:rPr>
          <w:rFonts w:ascii="Times New Roman" w:hAnsi="Times New Roman" w:cs="Times New Roman"/>
        </w:rPr>
        <w:t xml:space="preserve"> Prodded</w:t>
      </w:r>
      <w:r w:rsidR="004455D7">
        <w:rPr>
          <w:rFonts w:ascii="Times New Roman" w:hAnsi="Times New Roman" w:cs="Times New Roman"/>
        </w:rPr>
        <w:t xml:space="preserve"> by aggressive antitrust enforcement by Roosevelt, Taft, and Wilson, the Supreme Court relented to a degree, while nonetheless continuing to graft exceptions and defenses onto the broadly-worded </w:t>
      </w:r>
      <w:r w:rsidR="004455D7" w:rsidRPr="005D7790">
        <w:rPr>
          <w:rFonts w:ascii="Times New Roman" w:hAnsi="Times New Roman" w:cs="Times New Roman"/>
        </w:rPr>
        <w:t>statutes.</w:t>
      </w:r>
      <w:r w:rsidR="004455D7" w:rsidRPr="00010B7E">
        <w:rPr>
          <w:rStyle w:val="FootnoteReference"/>
          <w:rFonts w:ascii="Times New Roman" w:hAnsi="Times New Roman" w:cs="Times New Roman"/>
          <w:rPrChange w:id="269" w:author="Sima Niondi" w:date="2021-10-12T09:17:00Z">
            <w:rPr>
              <w:rStyle w:val="FootnoteReference"/>
            </w:rPr>
          </w:rPrChange>
        </w:rPr>
        <w:footnoteReference w:id="97"/>
      </w:r>
      <w:r w:rsidR="004455D7" w:rsidRPr="005D7790">
        <w:rPr>
          <w:rFonts w:ascii="Times New Roman" w:hAnsi="Times New Roman" w:cs="Times New Roman"/>
        </w:rPr>
        <w:t xml:space="preserve"> As</w:t>
      </w:r>
      <w:r w:rsidR="004455D7">
        <w:rPr>
          <w:rFonts w:ascii="Times New Roman" w:hAnsi="Times New Roman" w:cs="Times New Roman"/>
        </w:rPr>
        <w:t xml:space="preserve"> we saw earlier, legislative reform during the twentieth century helped revive antitrust enforcement.</w:t>
      </w:r>
    </w:p>
    <w:p w14:paraId="02A3BA53" w14:textId="13ACEB51" w:rsidR="004455D7" w:rsidRDefault="004455D7" w:rsidP="002E6D9F">
      <w:pPr>
        <w:spacing w:before="100" w:after="100"/>
        <w:ind w:left="-180" w:right="-180" w:firstLine="900"/>
        <w:jc w:val="both"/>
        <w:rPr>
          <w:rFonts w:ascii="Times New Roman" w:hAnsi="Times New Roman" w:cs="Times New Roman"/>
        </w:rPr>
      </w:pPr>
      <w:r>
        <w:rPr>
          <w:rFonts w:ascii="Times New Roman" w:hAnsi="Times New Roman" w:cs="Times New Roman"/>
        </w:rPr>
        <w:t>But the anti-antitrust jurisprudence of the Supreme Court (and lower courts as well) accelerated in the 1970s. The cases are too numerous to mention here, but in broad outline</w:t>
      </w:r>
      <w:ins w:id="270" w:author="Sima Niondi" w:date="2021-10-12T15:43:00Z">
        <w:r w:rsidR="00455573">
          <w:rPr>
            <w:rFonts w:ascii="Times New Roman" w:hAnsi="Times New Roman" w:cs="Times New Roman"/>
          </w:rPr>
          <w:t>,</w:t>
        </w:r>
      </w:ins>
      <w:r>
        <w:rPr>
          <w:rFonts w:ascii="Times New Roman" w:hAnsi="Times New Roman" w:cs="Times New Roman"/>
        </w:rPr>
        <w:t xml:space="preserve"> the Supreme Court limited antitrust enforcement in the following ways. The Court imposed standing requirements on private plaintiffs that eliminate cases brought by people who are harmed by antitrust violators but are not in privity with them (“indirect purchasers”) or whose injuries do not follow a direct causal pathway from the violations</w:t>
      </w:r>
      <w:r w:rsidRPr="005D7790">
        <w:rPr>
          <w:rFonts w:ascii="Times New Roman" w:hAnsi="Times New Roman" w:cs="Times New Roman"/>
        </w:rPr>
        <w:t>.</w:t>
      </w:r>
      <w:r w:rsidRPr="00010B7E">
        <w:rPr>
          <w:rStyle w:val="FootnoteReference"/>
          <w:rFonts w:ascii="Times New Roman" w:hAnsi="Times New Roman" w:cs="Times New Roman"/>
          <w:rPrChange w:id="271" w:author="Sima Niondi" w:date="2021-10-12T09:19:00Z">
            <w:rPr>
              <w:rStyle w:val="FootnoteReference"/>
            </w:rPr>
          </w:rPrChange>
        </w:rPr>
        <w:footnoteReference w:id="98"/>
      </w:r>
      <w:r w:rsidRPr="005D7790">
        <w:rPr>
          <w:rFonts w:ascii="Times New Roman" w:hAnsi="Times New Roman" w:cs="Times New Roman"/>
        </w:rPr>
        <w:t xml:space="preserve"> It</w:t>
      </w:r>
      <w:r>
        <w:rPr>
          <w:rFonts w:ascii="Times New Roman" w:hAnsi="Times New Roman" w:cs="Times New Roman"/>
        </w:rPr>
        <w:t xml:space="preserve"> imposed pleading requirements that block antitrust actions where much of the evidence is not already public—contrary to the practice in other areas of the law</w:t>
      </w:r>
      <w:r w:rsidRPr="005D7790">
        <w:rPr>
          <w:rFonts w:ascii="Times New Roman" w:hAnsi="Times New Roman" w:cs="Times New Roman"/>
        </w:rPr>
        <w:t>.</w:t>
      </w:r>
      <w:r w:rsidRPr="00010B7E">
        <w:rPr>
          <w:rStyle w:val="FootnoteReference"/>
          <w:rFonts w:ascii="Times New Roman" w:hAnsi="Times New Roman" w:cs="Times New Roman"/>
          <w:rPrChange w:id="272" w:author="Sima Niondi" w:date="2021-10-12T09:20:00Z">
            <w:rPr>
              <w:rStyle w:val="FootnoteReference"/>
            </w:rPr>
          </w:rPrChange>
        </w:rPr>
        <w:footnoteReference w:id="99"/>
      </w:r>
      <w:r w:rsidRPr="005D7790">
        <w:rPr>
          <w:rFonts w:ascii="Times New Roman" w:hAnsi="Times New Roman" w:cs="Times New Roman"/>
        </w:rPr>
        <w:t xml:space="preserve"> </w:t>
      </w:r>
      <w:r>
        <w:rPr>
          <w:rFonts w:ascii="Times New Roman" w:hAnsi="Times New Roman" w:cs="Times New Roman"/>
        </w:rPr>
        <w:t xml:space="preserve">These requirements limited the ability of plaintiffs to obtain needed evidence through discovery, which has further harmed antitrust enforcement as the Court has also imposed a higher threshold for proving agreement among cartel </w:t>
      </w:r>
      <w:r w:rsidRPr="005D7790">
        <w:rPr>
          <w:rFonts w:ascii="Times New Roman" w:hAnsi="Times New Roman" w:cs="Times New Roman"/>
        </w:rPr>
        <w:t>members.</w:t>
      </w:r>
      <w:r w:rsidRPr="00010B7E">
        <w:rPr>
          <w:rStyle w:val="FootnoteReference"/>
          <w:rFonts w:ascii="Times New Roman" w:hAnsi="Times New Roman" w:cs="Times New Roman"/>
          <w:rPrChange w:id="273" w:author="Sima Niondi" w:date="2021-10-12T09:20:00Z">
            <w:rPr>
              <w:rStyle w:val="FootnoteReference"/>
            </w:rPr>
          </w:rPrChange>
        </w:rPr>
        <w:footnoteReference w:id="100"/>
      </w:r>
      <w:r w:rsidRPr="005D7790">
        <w:rPr>
          <w:rFonts w:ascii="Times New Roman" w:hAnsi="Times New Roman" w:cs="Times New Roman"/>
        </w:rPr>
        <w:t xml:space="preserve"> The</w:t>
      </w:r>
      <w:r>
        <w:rPr>
          <w:rFonts w:ascii="Times New Roman" w:hAnsi="Times New Roman" w:cs="Times New Roman"/>
        </w:rPr>
        <w:t xml:space="preserve"> Court eliminated or weakened the per </w:t>
      </w:r>
      <w:r>
        <w:rPr>
          <w:rFonts w:ascii="Times New Roman" w:hAnsi="Times New Roman" w:cs="Times New Roman"/>
        </w:rPr>
        <w:lastRenderedPageBreak/>
        <w:t xml:space="preserve">se rule for a range of conduct, including most vertical arrangements, leaving plaintiffs to the mercy of the rule of reason, which enables defendants to escape liability by asserting (often dubious) business </w:t>
      </w:r>
      <w:r w:rsidRPr="005D7790">
        <w:rPr>
          <w:rFonts w:ascii="Times New Roman" w:hAnsi="Times New Roman" w:cs="Times New Roman"/>
        </w:rPr>
        <w:t>justifications.</w:t>
      </w:r>
      <w:r w:rsidRPr="00010B7E">
        <w:rPr>
          <w:rStyle w:val="FootnoteReference"/>
          <w:rFonts w:ascii="Times New Roman" w:hAnsi="Times New Roman" w:cs="Times New Roman"/>
          <w:rPrChange w:id="274" w:author="Sima Niondi" w:date="2021-10-12T09:21:00Z">
            <w:rPr>
              <w:rStyle w:val="FootnoteReference"/>
            </w:rPr>
          </w:rPrChange>
        </w:rPr>
        <w:footnoteReference w:id="101"/>
      </w:r>
      <w:r>
        <w:rPr>
          <w:rFonts w:ascii="Times New Roman" w:hAnsi="Times New Roman" w:cs="Times New Roman"/>
        </w:rPr>
        <w:t xml:space="preserve"> The Court weakened the Robinson-Patman Act as a freestanding source of law</w:t>
      </w:r>
      <w:r w:rsidRPr="005D7790">
        <w:rPr>
          <w:rFonts w:ascii="Times New Roman" w:hAnsi="Times New Roman" w:cs="Times New Roman"/>
        </w:rPr>
        <w:t>,</w:t>
      </w:r>
      <w:r w:rsidRPr="00010B7E">
        <w:rPr>
          <w:rStyle w:val="FootnoteReference"/>
          <w:rFonts w:ascii="Times New Roman" w:hAnsi="Times New Roman" w:cs="Times New Roman"/>
          <w:rPrChange w:id="275" w:author="Sima Niondi" w:date="2021-10-12T09:21:00Z">
            <w:rPr>
              <w:rStyle w:val="FootnoteReference"/>
            </w:rPr>
          </w:rPrChange>
        </w:rPr>
        <w:footnoteReference w:id="102"/>
      </w:r>
      <w:r w:rsidRPr="005D7790">
        <w:rPr>
          <w:rFonts w:ascii="Times New Roman" w:hAnsi="Times New Roman" w:cs="Times New Roman"/>
        </w:rPr>
        <w:t xml:space="preserve"> a</w:t>
      </w:r>
      <w:r>
        <w:rPr>
          <w:rFonts w:ascii="Times New Roman" w:hAnsi="Times New Roman" w:cs="Times New Roman"/>
        </w:rPr>
        <w:t>nd imposed extremely high thresholds of liability for predatory pricing.</w:t>
      </w:r>
      <w:r w:rsidRPr="00010B7E">
        <w:rPr>
          <w:rStyle w:val="FootnoteReference"/>
          <w:rFonts w:ascii="Times New Roman" w:hAnsi="Times New Roman" w:cs="Times New Roman"/>
          <w:rPrChange w:id="276" w:author="Sima Niondi" w:date="2021-10-12T09:21:00Z">
            <w:rPr>
              <w:rStyle w:val="FootnoteReference"/>
            </w:rPr>
          </w:rPrChange>
        </w:rPr>
        <w:footnoteReference w:id="103"/>
      </w:r>
      <w:r w:rsidRPr="005D7790">
        <w:rPr>
          <w:rFonts w:ascii="Times New Roman" w:hAnsi="Times New Roman" w:cs="Times New Roman"/>
        </w:rPr>
        <w:t xml:space="preserve"> </w:t>
      </w:r>
      <w:r>
        <w:rPr>
          <w:rFonts w:ascii="Times New Roman" w:hAnsi="Times New Roman" w:cs="Times New Roman"/>
        </w:rPr>
        <w:t>By requiring plaintiffs to allege anticompetitive harm on both sides of two-sided markets, it helped platform monopolists immunize themselves from liability.</w:t>
      </w:r>
      <w:r w:rsidRPr="00010B7E">
        <w:rPr>
          <w:rStyle w:val="FootnoteReference"/>
          <w:rFonts w:ascii="Times New Roman" w:hAnsi="Times New Roman" w:cs="Times New Roman"/>
          <w:rPrChange w:id="277" w:author="Sima Niondi" w:date="2021-10-12T09:22:00Z">
            <w:rPr>
              <w:rStyle w:val="FootnoteReference"/>
            </w:rPr>
          </w:rPrChange>
        </w:rPr>
        <w:footnoteReference w:id="104"/>
      </w:r>
      <w:r w:rsidRPr="005D7790">
        <w:rPr>
          <w:rFonts w:ascii="Times New Roman" w:hAnsi="Times New Roman" w:cs="Times New Roman"/>
        </w:rPr>
        <w:t xml:space="preserve"> </w:t>
      </w:r>
      <w:r>
        <w:rPr>
          <w:rFonts w:ascii="Times New Roman" w:hAnsi="Times New Roman" w:cs="Times New Roman"/>
        </w:rPr>
        <w:t>Finally, the Court allowed companies to protect themselves from antitrust liability to consumers and workers by requiring them to sign arbitration clauses that block class actions, undermining the incentive to sue</w:t>
      </w:r>
      <w:r w:rsidRPr="005D7790">
        <w:rPr>
          <w:rFonts w:ascii="Times New Roman" w:hAnsi="Times New Roman" w:cs="Times New Roman"/>
        </w:rPr>
        <w:t>.</w:t>
      </w:r>
      <w:r w:rsidRPr="00010B7E">
        <w:rPr>
          <w:rStyle w:val="FootnoteReference"/>
          <w:rFonts w:ascii="Times New Roman" w:hAnsi="Times New Roman" w:cs="Times New Roman"/>
          <w:rPrChange w:id="278" w:author="Sima Niondi" w:date="2021-10-12T09:22:00Z">
            <w:rPr>
              <w:rStyle w:val="FootnoteReference"/>
            </w:rPr>
          </w:rPrChange>
        </w:rPr>
        <w:footnoteReference w:id="105"/>
      </w:r>
      <w:r>
        <w:rPr>
          <w:rFonts w:ascii="Times New Roman" w:hAnsi="Times New Roman" w:cs="Times New Roman"/>
        </w:rPr>
        <w:t xml:space="preserve"> In many cases, lower courts, following the lead of the Supreme Court, have further weakened antitrust enforcement.</w:t>
      </w:r>
      <w:r w:rsidRPr="00010B7E">
        <w:rPr>
          <w:rStyle w:val="FootnoteReference"/>
          <w:rFonts w:ascii="Times New Roman" w:hAnsi="Times New Roman" w:cs="Times New Roman"/>
          <w:rPrChange w:id="279" w:author="Sima Niondi" w:date="2021-10-12T09:22:00Z">
            <w:rPr>
              <w:rStyle w:val="FootnoteReference"/>
            </w:rPr>
          </w:rPrChange>
        </w:rPr>
        <w:footnoteReference w:id="106"/>
      </w:r>
    </w:p>
    <w:p w14:paraId="5E2FACB6" w14:textId="0C9A7B46" w:rsidR="004455D7" w:rsidRDefault="004455D7" w:rsidP="00834FC4">
      <w:pPr>
        <w:spacing w:before="100" w:after="100"/>
        <w:ind w:left="-180" w:right="-180" w:firstLine="900"/>
        <w:jc w:val="both"/>
        <w:rPr>
          <w:rFonts w:ascii="Times New Roman" w:hAnsi="Times New Roman" w:cs="Times New Roman"/>
        </w:rPr>
      </w:pPr>
      <w:del w:id="280" w:author="Sima Niondi" w:date="2021-10-12T09:23:00Z">
        <w:r w:rsidDel="00010B7E">
          <w:rPr>
            <w:rFonts w:ascii="Times New Roman" w:hAnsi="Times New Roman" w:cs="Times New Roman"/>
          </w:rPr>
          <w:delText>To be sure</w:delText>
        </w:r>
      </w:del>
      <w:ins w:id="281" w:author="Sima Niondi" w:date="2021-10-12T09:23:00Z">
        <w:r w:rsidR="00010B7E">
          <w:rPr>
            <w:rFonts w:ascii="Times New Roman" w:hAnsi="Times New Roman" w:cs="Times New Roman"/>
          </w:rPr>
          <w:t>Yet</w:t>
        </w:r>
      </w:ins>
      <w:r>
        <w:rPr>
          <w:rFonts w:ascii="Times New Roman" w:hAnsi="Times New Roman" w:cs="Times New Roman"/>
        </w:rPr>
        <w:t>, this pattern was not entirely uniform. The restriction on indirect purchasers followed an earlier case that expanded the incentives of direct purchasers to sue by depriving defendants of the pass-through defense, though the ultimate impact was to reduce liability</w:t>
      </w:r>
      <w:r w:rsidRPr="005D7790">
        <w:rPr>
          <w:rFonts w:ascii="Times New Roman" w:hAnsi="Times New Roman" w:cs="Times New Roman"/>
        </w:rPr>
        <w:t>.</w:t>
      </w:r>
      <w:r w:rsidRPr="00010B7E">
        <w:rPr>
          <w:rStyle w:val="FootnoteReference"/>
          <w:rFonts w:ascii="Times New Roman" w:hAnsi="Times New Roman" w:cs="Times New Roman"/>
          <w:rPrChange w:id="282" w:author="Sima Niondi" w:date="2021-10-12T09:25:00Z">
            <w:rPr>
              <w:rStyle w:val="FootnoteReference"/>
            </w:rPr>
          </w:rPrChange>
        </w:rPr>
        <w:footnoteReference w:id="107"/>
      </w:r>
      <w:r>
        <w:rPr>
          <w:rFonts w:ascii="Times New Roman" w:hAnsi="Times New Roman" w:cs="Times New Roman"/>
        </w:rPr>
        <w:t xml:space="preserve"> The court expanded liability for refusals to deal before changing course and </w:t>
      </w:r>
      <w:del w:id="283" w:author="Sima Niondi" w:date="2021-10-12T09:26:00Z">
        <w:r w:rsidDel="00E81EAA">
          <w:rPr>
            <w:rFonts w:ascii="Times New Roman" w:hAnsi="Times New Roman" w:cs="Times New Roman"/>
          </w:rPr>
          <w:delText xml:space="preserve">cutting back on </w:delText>
        </w:r>
      </w:del>
      <w:ins w:id="284" w:author="Sima Niondi" w:date="2021-10-12T09:26:00Z">
        <w:r w:rsidR="00E81EAA">
          <w:rPr>
            <w:rFonts w:ascii="Times New Roman" w:hAnsi="Times New Roman" w:cs="Times New Roman"/>
          </w:rPr>
          <w:t xml:space="preserve">diminishing </w:t>
        </w:r>
      </w:ins>
      <w:r>
        <w:rPr>
          <w:rFonts w:ascii="Times New Roman" w:hAnsi="Times New Roman" w:cs="Times New Roman"/>
        </w:rPr>
        <w:t>it</w:t>
      </w:r>
      <w:r w:rsidRPr="005D7790">
        <w:rPr>
          <w:rFonts w:ascii="Times New Roman" w:hAnsi="Times New Roman" w:cs="Times New Roman"/>
        </w:rPr>
        <w:t>.</w:t>
      </w:r>
      <w:r w:rsidRPr="00010B7E">
        <w:rPr>
          <w:rStyle w:val="FootnoteReference"/>
          <w:rFonts w:ascii="Times New Roman" w:hAnsi="Times New Roman" w:cs="Times New Roman"/>
          <w:rPrChange w:id="285" w:author="Sima Niondi" w:date="2021-10-12T09:25:00Z">
            <w:rPr>
              <w:rStyle w:val="FootnoteReference"/>
            </w:rPr>
          </w:rPrChange>
        </w:rPr>
        <w:footnoteReference w:id="108"/>
      </w:r>
      <w:r w:rsidRPr="005D7790">
        <w:rPr>
          <w:rFonts w:ascii="Times New Roman" w:hAnsi="Times New Roman" w:cs="Times New Roman"/>
        </w:rPr>
        <w:t xml:space="preserve"> </w:t>
      </w:r>
      <w:r>
        <w:rPr>
          <w:rFonts w:ascii="Times New Roman" w:hAnsi="Times New Roman" w:cs="Times New Roman"/>
        </w:rPr>
        <w:t>And, in a recent case, the Court tried to limit certain forms of manipulation that platforms have used to assign antitrust claims to those least likely to sue them.</w:t>
      </w:r>
      <w:r w:rsidRPr="00E81EAA">
        <w:rPr>
          <w:rStyle w:val="FootnoteReference"/>
          <w:rFonts w:ascii="Times New Roman" w:hAnsi="Times New Roman" w:cs="Times New Roman"/>
          <w:rPrChange w:id="286" w:author="Sima Niondi" w:date="2021-10-12T09:26:00Z">
            <w:rPr>
              <w:rStyle w:val="FootnoteReference"/>
            </w:rPr>
          </w:rPrChange>
        </w:rPr>
        <w:footnoteReference w:id="109"/>
      </w:r>
      <w:r>
        <w:rPr>
          <w:rFonts w:ascii="Times New Roman" w:hAnsi="Times New Roman" w:cs="Times New Roman"/>
        </w:rPr>
        <w:t xml:space="preserve"> But the overall trajectory in the direction of more limited antitrust liability and weaker enforcement is unmistakable, as virtually every commentator agrees.</w:t>
      </w:r>
      <w:r w:rsidRPr="00E81EAA">
        <w:rPr>
          <w:rStyle w:val="FootnoteReference"/>
          <w:rFonts w:ascii="Times New Roman" w:hAnsi="Times New Roman" w:cs="Times New Roman"/>
          <w:rPrChange w:id="287" w:author="Sima Niondi" w:date="2021-10-12T09:27:00Z">
            <w:rPr>
              <w:rStyle w:val="FootnoteReference"/>
            </w:rPr>
          </w:rPrChange>
        </w:rPr>
        <w:footnoteReference w:id="110"/>
      </w:r>
      <w:r w:rsidRPr="005D7790">
        <w:rPr>
          <w:rFonts w:ascii="Times New Roman" w:hAnsi="Times New Roman" w:cs="Times New Roman"/>
        </w:rPr>
        <w:t xml:space="preserve"> </w:t>
      </w:r>
    </w:p>
    <w:p w14:paraId="3DBE1A8F" w14:textId="5BD05432" w:rsidR="005D7790" w:rsidRDefault="00CE1932" w:rsidP="00834FC4">
      <w:pPr>
        <w:spacing w:before="100" w:after="100"/>
        <w:ind w:left="-180" w:right="-180" w:firstLine="900"/>
        <w:jc w:val="both"/>
        <w:rPr>
          <w:ins w:id="288" w:author="Sima Niondi" w:date="2021-10-12T09:53:00Z"/>
          <w:rFonts w:ascii="Times New Roman" w:hAnsi="Times New Roman" w:cs="Times New Roman"/>
        </w:rPr>
      </w:pPr>
      <w:r>
        <w:rPr>
          <w:rFonts w:ascii="Times New Roman" w:hAnsi="Times New Roman" w:cs="Times New Roman"/>
        </w:rPr>
        <w:t xml:space="preserve">The role of the regulators in weakening antitrust enforcement is more ambiguous. The regulators have significant authority to make antitrust policy through guidelines and enforcement priorities. The most prominent and important set of guidelines have been the merger guidelines, which were first issued in 1968, and were updated in 1982, 1992, and 2010. The 1968 guidelines, following </w:t>
      </w:r>
      <w:ins w:id="289" w:author="Sima Niondi" w:date="2021-10-12T09:30:00Z">
        <w:r w:rsidR="00E81EAA">
          <w:rPr>
            <w:rFonts w:ascii="Times New Roman" w:hAnsi="Times New Roman" w:cs="Times New Roman"/>
          </w:rPr>
          <w:t xml:space="preserve">contemporaneous </w:t>
        </w:r>
      </w:ins>
      <w:r w:rsidR="00CE6A3D">
        <w:rPr>
          <w:rFonts w:ascii="Times New Roman" w:hAnsi="Times New Roman" w:cs="Times New Roman"/>
        </w:rPr>
        <w:t>S</w:t>
      </w:r>
      <w:r>
        <w:rPr>
          <w:rFonts w:ascii="Times New Roman" w:hAnsi="Times New Roman" w:cs="Times New Roman"/>
        </w:rPr>
        <w:t xml:space="preserve">upreme </w:t>
      </w:r>
      <w:r w:rsidR="00CE6A3D">
        <w:rPr>
          <w:rFonts w:ascii="Times New Roman" w:hAnsi="Times New Roman" w:cs="Times New Roman"/>
        </w:rPr>
        <w:t>C</w:t>
      </w:r>
      <w:r>
        <w:rPr>
          <w:rFonts w:ascii="Times New Roman" w:hAnsi="Times New Roman" w:cs="Times New Roman"/>
        </w:rPr>
        <w:t>ourt precedent</w:t>
      </w:r>
      <w:del w:id="290" w:author="Sima Niondi" w:date="2021-10-12T09:30:00Z">
        <w:r w:rsidDel="00E81EAA">
          <w:rPr>
            <w:rFonts w:ascii="Times New Roman" w:hAnsi="Times New Roman" w:cs="Times New Roman"/>
          </w:rPr>
          <w:delText xml:space="preserve"> of the time</w:delText>
        </w:r>
      </w:del>
      <w:r>
        <w:rPr>
          <w:rFonts w:ascii="Times New Roman" w:hAnsi="Times New Roman" w:cs="Times New Roman"/>
        </w:rPr>
        <w:t xml:space="preserve">, </w:t>
      </w:r>
      <w:r w:rsidR="00FA0D17">
        <w:rPr>
          <w:rFonts w:ascii="Times New Roman" w:hAnsi="Times New Roman" w:cs="Times New Roman"/>
        </w:rPr>
        <w:t>imposed strict standards on mergers</w:t>
      </w:r>
      <w:r>
        <w:rPr>
          <w:rFonts w:ascii="Times New Roman" w:hAnsi="Times New Roman" w:cs="Times New Roman"/>
        </w:rPr>
        <w:t xml:space="preserve">, </w:t>
      </w:r>
      <w:r w:rsidR="00FA0D17">
        <w:rPr>
          <w:rFonts w:ascii="Times New Roman" w:hAnsi="Times New Roman" w:cs="Times New Roman"/>
        </w:rPr>
        <w:t>prohibiting</w:t>
      </w:r>
      <w:r>
        <w:rPr>
          <w:rFonts w:ascii="Times New Roman" w:hAnsi="Times New Roman" w:cs="Times New Roman"/>
        </w:rPr>
        <w:t xml:space="preserve"> an acquisition by a firm with at least 15 percent of the market of a firm with at least 1 percent of the market where the 4-firm concentration was at least 75%. The 1982 guidelines, issued during the Reagan administration, weakened the standards but also introduced a high</w:t>
      </w:r>
      <w:r w:rsidR="00EE3A17">
        <w:rPr>
          <w:rFonts w:ascii="Times New Roman" w:hAnsi="Times New Roman" w:cs="Times New Roman"/>
        </w:rPr>
        <w:t>er</w:t>
      </w:r>
      <w:r>
        <w:rPr>
          <w:rFonts w:ascii="Times New Roman" w:hAnsi="Times New Roman" w:cs="Times New Roman"/>
        </w:rPr>
        <w:t xml:space="preserve"> level of economic sophistication. The 1992 and 2010</w:t>
      </w:r>
      <w:ins w:id="291" w:author="Sima Niondi" w:date="2021-10-12T09:42:00Z">
        <w:r w:rsidR="004D5FBD">
          <w:rPr>
            <w:rFonts w:ascii="Times New Roman" w:hAnsi="Times New Roman" w:cs="Times New Roman"/>
          </w:rPr>
          <w:t xml:space="preserve"> regulations</w:t>
        </w:r>
      </w:ins>
      <w:r>
        <w:rPr>
          <w:rFonts w:ascii="Times New Roman" w:hAnsi="Times New Roman" w:cs="Times New Roman"/>
        </w:rPr>
        <w:t>, issued under Democratic administrations, somewhat liberalized the agencies’ approach.</w:t>
      </w:r>
      <w:r w:rsidR="00CA2B81">
        <w:rPr>
          <w:rFonts w:ascii="Times New Roman" w:hAnsi="Times New Roman" w:cs="Times New Roman"/>
        </w:rPr>
        <w:t xml:space="preserve"> </w:t>
      </w:r>
      <w:r w:rsidR="00D31530">
        <w:rPr>
          <w:rFonts w:ascii="Times New Roman" w:hAnsi="Times New Roman" w:cs="Times New Roman"/>
        </w:rPr>
        <w:t xml:space="preserve">In general, agencies significantly impacted </w:t>
      </w:r>
      <w:ins w:id="292" w:author="Sima Niondi" w:date="2021-10-12T09:32:00Z">
        <w:r w:rsidR="00E81EAA">
          <w:rPr>
            <w:rFonts w:ascii="Times New Roman" w:hAnsi="Times New Roman" w:cs="Times New Roman"/>
          </w:rPr>
          <w:t xml:space="preserve">antitrust </w:t>
        </w:r>
      </w:ins>
      <w:r w:rsidR="00D31530">
        <w:rPr>
          <w:rFonts w:ascii="Times New Roman" w:hAnsi="Times New Roman" w:cs="Times New Roman"/>
        </w:rPr>
        <w:t>policy</w:t>
      </w:r>
      <w:r w:rsidR="00336796">
        <w:rPr>
          <w:rFonts w:ascii="Times New Roman" w:hAnsi="Times New Roman" w:cs="Times New Roman"/>
        </w:rPr>
        <w:t>:</w:t>
      </w:r>
      <w:r w:rsidR="00D31530">
        <w:rPr>
          <w:rFonts w:ascii="Times New Roman" w:hAnsi="Times New Roman" w:cs="Times New Roman"/>
        </w:rPr>
        <w:t xml:space="preserve"> </w:t>
      </w:r>
      <w:r w:rsidR="00CA2B81">
        <w:rPr>
          <w:rFonts w:ascii="Times New Roman" w:hAnsi="Times New Roman" w:cs="Times New Roman"/>
        </w:rPr>
        <w:t>Carl Shapiro, writing in 2010, observed that “</w:t>
      </w:r>
      <w:ins w:id="293" w:author="Sima Niondi" w:date="2021-10-12T09:32:00Z">
        <w:r w:rsidR="00E81EAA">
          <w:rPr>
            <w:rFonts w:ascii="Times New Roman" w:hAnsi="Times New Roman" w:cs="Times New Roman"/>
          </w:rPr>
          <w:t>[o]</w:t>
        </w:r>
      </w:ins>
      <w:del w:id="294" w:author="Sima Niondi" w:date="2021-10-12T09:32:00Z">
        <w:r w:rsidR="00CA2B81" w:rsidDel="00E81EAA">
          <w:rPr>
            <w:rFonts w:ascii="Times New Roman" w:hAnsi="Times New Roman" w:cs="Times New Roman"/>
          </w:rPr>
          <w:delText>O</w:delText>
        </w:r>
      </w:del>
      <w:r w:rsidR="00CA2B81">
        <w:rPr>
          <w:rFonts w:ascii="Times New Roman" w:hAnsi="Times New Roman" w:cs="Times New Roman"/>
        </w:rPr>
        <w:t>ne cannot marvel at how far merger enforcement has moved over the past forty years, with no change in the substantive provisions of the Clayton Act and very little new guidance on horizontal mergers from the Supreme Court.”</w:t>
      </w:r>
      <w:r w:rsidR="00CA2B81">
        <w:rPr>
          <w:rStyle w:val="FootnoteReference"/>
          <w:rFonts w:ascii="Times New Roman" w:hAnsi="Times New Roman" w:cs="Times New Roman"/>
        </w:rPr>
        <w:footnoteReference w:id="111"/>
      </w:r>
      <w:r w:rsidR="00CA2B81">
        <w:rPr>
          <w:rFonts w:ascii="Times New Roman" w:hAnsi="Times New Roman" w:cs="Times New Roman"/>
        </w:rPr>
        <w:t xml:space="preserve"> His comment emphasizes the great power of </w:t>
      </w:r>
      <w:del w:id="295" w:author="Sima Niondi" w:date="2021-10-12T09:38:00Z">
        <w:r w:rsidR="00CA2B81" w:rsidDel="00E81EAA">
          <w:rPr>
            <w:rFonts w:ascii="Times New Roman" w:hAnsi="Times New Roman" w:cs="Times New Roman"/>
          </w:rPr>
          <w:delText xml:space="preserve">the </w:delText>
        </w:r>
      </w:del>
      <w:r w:rsidR="00EE3A17">
        <w:rPr>
          <w:rFonts w:ascii="Times New Roman" w:hAnsi="Times New Roman" w:cs="Times New Roman"/>
        </w:rPr>
        <w:t xml:space="preserve">regulators to determine antitrust policy. Yet, as </w:t>
      </w:r>
      <w:r w:rsidR="00EE3A17" w:rsidRPr="00553B09">
        <w:rPr>
          <w:rFonts w:ascii="Times New Roman" w:hAnsi="Times New Roman" w:cs="Times New Roman"/>
        </w:rPr>
        <w:t>Figure</w:t>
      </w:r>
      <w:r w:rsidR="00DD5CFA">
        <w:rPr>
          <w:rFonts w:ascii="Times New Roman" w:hAnsi="Times New Roman" w:cs="Times New Roman"/>
        </w:rPr>
        <w:t xml:space="preserve"> </w:t>
      </w:r>
      <w:r w:rsidR="00553B09">
        <w:rPr>
          <w:rFonts w:ascii="Times New Roman" w:hAnsi="Times New Roman" w:cs="Times New Roman"/>
        </w:rPr>
        <w:t>(d)</w:t>
      </w:r>
      <w:r w:rsidR="00EE3A17">
        <w:rPr>
          <w:rFonts w:ascii="Times New Roman" w:hAnsi="Times New Roman" w:cs="Times New Roman"/>
        </w:rPr>
        <w:t xml:space="preserve"> above shows</w:t>
      </w:r>
      <w:r w:rsidR="00564E15">
        <w:rPr>
          <w:rFonts w:ascii="Times New Roman" w:hAnsi="Times New Roman" w:cs="Times New Roman"/>
        </w:rPr>
        <w:t xml:space="preserve"> </w:t>
      </w:r>
      <w:r w:rsidR="00CC5DE1">
        <w:rPr>
          <w:rFonts w:ascii="Times New Roman" w:hAnsi="Times New Roman" w:cs="Times New Roman"/>
        </w:rPr>
        <w:t xml:space="preserve">(based on </w:t>
      </w:r>
      <w:r w:rsidR="00564E15">
        <w:rPr>
          <w:rFonts w:ascii="Times New Roman" w:hAnsi="Times New Roman" w:cs="Times New Roman"/>
        </w:rPr>
        <w:t>DOJ</w:t>
      </w:r>
      <w:r w:rsidR="00CC5DE1">
        <w:rPr>
          <w:rFonts w:ascii="Times New Roman" w:hAnsi="Times New Roman" w:cs="Times New Roman"/>
        </w:rPr>
        <w:t xml:space="preserve"> data)</w:t>
      </w:r>
      <w:r w:rsidR="00EE3A17">
        <w:rPr>
          <w:rFonts w:ascii="Times New Roman" w:hAnsi="Times New Roman" w:cs="Times New Roman"/>
        </w:rPr>
        <w:t xml:space="preserve">, </w:t>
      </w:r>
      <w:r w:rsidR="00B370BE">
        <w:rPr>
          <w:rFonts w:ascii="Times New Roman" w:hAnsi="Times New Roman" w:cs="Times New Roman"/>
        </w:rPr>
        <w:t xml:space="preserve">merger cases adjusted for the size of the economy </w:t>
      </w:r>
      <w:del w:id="296" w:author="Sima Niondi" w:date="2021-10-12T09:45:00Z">
        <w:r w:rsidR="00B370BE" w:rsidDel="004D5FBD">
          <w:rPr>
            <w:rFonts w:ascii="Times New Roman" w:hAnsi="Times New Roman" w:cs="Times New Roman"/>
          </w:rPr>
          <w:delText xml:space="preserve">dropped </w:delText>
        </w:r>
      </w:del>
      <w:r w:rsidR="00705DD2">
        <w:rPr>
          <w:rFonts w:ascii="Times New Roman" w:hAnsi="Times New Roman" w:cs="Times New Roman"/>
        </w:rPr>
        <w:t xml:space="preserve">have dropped significantly since </w:t>
      </w:r>
      <w:r w:rsidR="00B370BE">
        <w:rPr>
          <w:rFonts w:ascii="Times New Roman" w:hAnsi="Times New Roman" w:cs="Times New Roman"/>
        </w:rPr>
        <w:t xml:space="preserve">the 1970s. </w:t>
      </w:r>
      <w:r w:rsidR="00895029">
        <w:rPr>
          <w:rFonts w:ascii="Times New Roman" w:hAnsi="Times New Roman" w:cs="Times New Roman"/>
        </w:rPr>
        <w:t xml:space="preserve">The </w:t>
      </w:r>
      <w:ins w:id="297" w:author="Sima Niondi" w:date="2021-10-12T09:46:00Z">
        <w:r w:rsidR="004D5FBD">
          <w:rPr>
            <w:rFonts w:ascii="Times New Roman" w:hAnsi="Times New Roman" w:cs="Times New Roman"/>
          </w:rPr>
          <w:t xml:space="preserve">regulator’s </w:t>
        </w:r>
      </w:ins>
      <w:r w:rsidR="00895029">
        <w:rPr>
          <w:rFonts w:ascii="Times New Roman" w:hAnsi="Times New Roman" w:cs="Times New Roman"/>
        </w:rPr>
        <w:t>impact has been</w:t>
      </w:r>
      <w:ins w:id="298" w:author="Sima Niondi" w:date="2021-10-12T09:40:00Z">
        <w:r w:rsidR="004D5FBD">
          <w:rPr>
            <w:rFonts w:ascii="Times New Roman" w:hAnsi="Times New Roman" w:cs="Times New Roman"/>
          </w:rPr>
          <w:t xml:space="preserve"> increasingly</w:t>
        </w:r>
      </w:ins>
      <w:del w:id="299" w:author="Sima Niondi" w:date="2021-10-12T09:40:00Z">
        <w:r w:rsidR="00895029" w:rsidDel="004D5FBD">
          <w:rPr>
            <w:rFonts w:ascii="Times New Roman" w:hAnsi="Times New Roman" w:cs="Times New Roman"/>
          </w:rPr>
          <w:delText xml:space="preserve"> ever more</w:delText>
        </w:r>
      </w:del>
      <w:r w:rsidR="00895029">
        <w:rPr>
          <w:rFonts w:ascii="Times New Roman" w:hAnsi="Times New Roman" w:cs="Times New Roman"/>
        </w:rPr>
        <w:t xml:space="preserve"> significant on enforcement priorities. As Figures 1(a) to 1(c) above show, </w:t>
      </w:r>
      <w:r w:rsidR="00DD5CFA">
        <w:rPr>
          <w:rFonts w:ascii="Times New Roman" w:hAnsi="Times New Roman" w:cs="Times New Roman"/>
        </w:rPr>
        <w:t xml:space="preserve">Section 2 and other monopolization cases have </w:t>
      </w:r>
      <w:r w:rsidR="009F122C">
        <w:rPr>
          <w:rFonts w:ascii="Times New Roman" w:hAnsi="Times New Roman" w:cs="Times New Roman"/>
        </w:rPr>
        <w:t>significantly declined</w:t>
      </w:r>
      <w:r w:rsidR="00895029">
        <w:rPr>
          <w:rFonts w:ascii="Times New Roman" w:hAnsi="Times New Roman" w:cs="Times New Roman"/>
        </w:rPr>
        <w:t xml:space="preserve"> since </w:t>
      </w:r>
      <w:r w:rsidR="00895029">
        <w:rPr>
          <w:rFonts w:ascii="Times New Roman" w:hAnsi="Times New Roman" w:cs="Times New Roman"/>
        </w:rPr>
        <w:lastRenderedPageBreak/>
        <w:t>the 1970s</w:t>
      </w:r>
      <w:r w:rsidR="009F122C">
        <w:rPr>
          <w:rFonts w:ascii="Times New Roman" w:hAnsi="Times New Roman" w:cs="Times New Roman"/>
        </w:rPr>
        <w:t xml:space="preserve">—and </w:t>
      </w:r>
      <w:ins w:id="300" w:author="Sima Niondi" w:date="2021-10-12T09:47:00Z">
        <w:r w:rsidR="004D5FBD">
          <w:rPr>
            <w:rFonts w:ascii="Times New Roman" w:hAnsi="Times New Roman" w:cs="Times New Roman"/>
          </w:rPr>
          <w:t>in</w:t>
        </w:r>
      </w:ins>
      <w:ins w:id="301" w:author="Sima Niondi" w:date="2021-10-12T09:48:00Z">
        <w:r w:rsidR="004D5FBD">
          <w:rPr>
            <w:rFonts w:ascii="Times New Roman" w:hAnsi="Times New Roman" w:cs="Times New Roman"/>
          </w:rPr>
          <w:t xml:space="preserve"> </w:t>
        </w:r>
      </w:ins>
      <w:del w:id="302" w:author="Sima Niondi" w:date="2021-10-12T09:48:00Z">
        <w:r w:rsidR="009F122C" w:rsidDel="004D5FBD">
          <w:rPr>
            <w:rFonts w:ascii="Times New Roman" w:hAnsi="Times New Roman" w:cs="Times New Roman"/>
          </w:rPr>
          <w:delText xml:space="preserve">for </w:delText>
        </w:r>
      </w:del>
      <w:r w:rsidR="00692163">
        <w:rPr>
          <w:rFonts w:ascii="Times New Roman" w:hAnsi="Times New Roman" w:cs="Times New Roman"/>
        </w:rPr>
        <w:t xml:space="preserve">the most recent </w:t>
      </w:r>
      <w:r w:rsidR="009F122C">
        <w:rPr>
          <w:rFonts w:ascii="Times New Roman" w:hAnsi="Times New Roman" w:cs="Times New Roman"/>
        </w:rPr>
        <w:t xml:space="preserve">decades </w:t>
      </w:r>
      <w:ins w:id="303" w:author="Sima Niondi" w:date="2021-10-12T09:48:00Z">
        <w:r w:rsidR="004D5FBD">
          <w:rPr>
            <w:rFonts w:ascii="Times New Roman" w:hAnsi="Times New Roman" w:cs="Times New Roman"/>
          </w:rPr>
          <w:t xml:space="preserve">have </w:t>
        </w:r>
      </w:ins>
      <w:r w:rsidR="00DD5CFA">
        <w:rPr>
          <w:rFonts w:ascii="Times New Roman" w:hAnsi="Times New Roman" w:cs="Times New Roman"/>
        </w:rPr>
        <w:t>all but disappeared</w:t>
      </w:r>
      <w:r w:rsidR="00895029">
        <w:rPr>
          <w:rFonts w:ascii="Times New Roman" w:hAnsi="Times New Roman" w:cs="Times New Roman"/>
        </w:rPr>
        <w:t>, making space for criminal prosecution</w:t>
      </w:r>
      <w:r w:rsidR="00DD5CFA">
        <w:rPr>
          <w:rFonts w:ascii="Times New Roman" w:hAnsi="Times New Roman" w:cs="Times New Roman"/>
        </w:rPr>
        <w:t>.</w:t>
      </w:r>
      <w:r w:rsidR="00895029">
        <w:rPr>
          <w:rFonts w:ascii="Times New Roman" w:hAnsi="Times New Roman" w:cs="Times New Roman"/>
        </w:rPr>
        <w:t xml:space="preserve"> There is </w:t>
      </w:r>
      <w:del w:id="304" w:author="Sima Niondi" w:date="2021-10-12T09:48:00Z">
        <w:r w:rsidR="00895029" w:rsidDel="004D5FBD">
          <w:rPr>
            <w:rFonts w:ascii="Times New Roman" w:hAnsi="Times New Roman" w:cs="Times New Roman"/>
          </w:rPr>
          <w:delText xml:space="preserve">little </w:delText>
        </w:r>
      </w:del>
      <w:ins w:id="305" w:author="Sima Niondi" w:date="2021-10-12T09:48:00Z">
        <w:r w:rsidR="004D5FBD">
          <w:rPr>
            <w:rFonts w:ascii="Times New Roman" w:hAnsi="Times New Roman" w:cs="Times New Roman"/>
          </w:rPr>
          <w:t xml:space="preserve">no </w:t>
        </w:r>
      </w:ins>
      <w:r w:rsidR="00895029">
        <w:rPr>
          <w:rFonts w:ascii="Times New Roman" w:hAnsi="Times New Roman" w:cs="Times New Roman"/>
        </w:rPr>
        <w:t xml:space="preserve">denying that civil, anti-monopoly </w:t>
      </w:r>
      <w:ins w:id="306" w:author="Sima Niondi" w:date="2021-10-12T09:50:00Z">
        <w:r w:rsidR="005D7790">
          <w:rPr>
            <w:rFonts w:ascii="Times New Roman" w:hAnsi="Times New Roman" w:cs="Times New Roman"/>
          </w:rPr>
          <w:t xml:space="preserve">enforcement </w:t>
        </w:r>
      </w:ins>
      <w:r w:rsidR="00895029">
        <w:rPr>
          <w:rFonts w:ascii="Times New Roman" w:hAnsi="Times New Roman" w:cs="Times New Roman"/>
        </w:rPr>
        <w:t xml:space="preserve">is significantly down, </w:t>
      </w:r>
      <w:ins w:id="307" w:author="Sima Niondi" w:date="2021-10-12T09:53:00Z">
        <w:r w:rsidR="005D7790">
          <w:rPr>
            <w:rFonts w:ascii="Times New Roman" w:hAnsi="Times New Roman" w:cs="Times New Roman"/>
          </w:rPr>
          <w:t>due in no small part to choices made by those running the FTC and the DOJ.</w:t>
        </w:r>
      </w:ins>
    </w:p>
    <w:p w14:paraId="2D7F321A" w14:textId="422A9B40" w:rsidR="00CE1932" w:rsidDel="005D7790" w:rsidRDefault="00895029" w:rsidP="00834FC4">
      <w:pPr>
        <w:spacing w:before="100" w:after="100"/>
        <w:ind w:left="-180" w:right="-180" w:firstLine="900"/>
        <w:jc w:val="both"/>
        <w:rPr>
          <w:del w:id="308" w:author="Sima Niondi" w:date="2021-10-12T09:54:00Z"/>
          <w:rFonts w:ascii="Times New Roman" w:hAnsi="Times New Roman" w:cs="Times New Roman"/>
        </w:rPr>
      </w:pPr>
      <w:del w:id="309" w:author="Sima Niondi" w:date="2021-10-12T09:54:00Z">
        <w:r w:rsidDel="005D7790">
          <w:rPr>
            <w:rFonts w:ascii="Times New Roman" w:hAnsi="Times New Roman" w:cs="Times New Roman"/>
          </w:rPr>
          <w:delText xml:space="preserve">and </w:delText>
        </w:r>
      </w:del>
      <w:del w:id="310" w:author="Sima Niondi" w:date="2021-10-12T09:52:00Z">
        <w:r w:rsidDel="005D7790">
          <w:rPr>
            <w:rFonts w:ascii="Times New Roman" w:hAnsi="Times New Roman" w:cs="Times New Roman"/>
          </w:rPr>
          <w:delText xml:space="preserve">this has been </w:delText>
        </w:r>
      </w:del>
      <w:del w:id="311" w:author="Sima Niondi" w:date="2021-10-12T09:54:00Z">
        <w:r w:rsidDel="005D7790">
          <w:rPr>
            <w:rFonts w:ascii="Times New Roman" w:hAnsi="Times New Roman" w:cs="Times New Roman"/>
          </w:rPr>
          <w:delText xml:space="preserve">in </w:delText>
        </w:r>
        <w:r w:rsidR="00C71CDD" w:rsidDel="005D7790">
          <w:rPr>
            <w:rFonts w:ascii="Times New Roman" w:hAnsi="Times New Roman" w:cs="Times New Roman"/>
          </w:rPr>
          <w:delText xml:space="preserve">no small </w:delText>
        </w:r>
        <w:r w:rsidDel="005D7790">
          <w:rPr>
            <w:rFonts w:ascii="Times New Roman" w:hAnsi="Times New Roman" w:cs="Times New Roman"/>
          </w:rPr>
          <w:delText>part because of choices by those running the FTC and the DOJ.</w:delText>
        </w:r>
      </w:del>
    </w:p>
    <w:p w14:paraId="71DE1B21" w14:textId="2AE9D763" w:rsidR="00834FC4" w:rsidRPr="00834FC4" w:rsidRDefault="00834FC4" w:rsidP="00316148">
      <w:pPr>
        <w:spacing w:before="100" w:after="100"/>
        <w:ind w:left="-180" w:right="-180" w:firstLine="900"/>
        <w:jc w:val="both"/>
        <w:rPr>
          <w:rFonts w:ascii="Times New Roman" w:hAnsi="Times New Roman" w:cs="Times New Roman"/>
        </w:rPr>
      </w:pPr>
      <w:r w:rsidRPr="00834FC4">
        <w:rPr>
          <w:rFonts w:ascii="Times New Roman" w:hAnsi="Times New Roman" w:cs="Times New Roman"/>
        </w:rPr>
        <w:t>The goal of this article, however, is not to describe these changes</w:t>
      </w:r>
      <w:r w:rsidR="00112F67">
        <w:rPr>
          <w:rFonts w:ascii="Times New Roman" w:hAnsi="Times New Roman" w:cs="Times New Roman"/>
        </w:rPr>
        <w:t xml:space="preserve">, already </w:t>
      </w:r>
      <w:r w:rsidRPr="00834FC4">
        <w:rPr>
          <w:rFonts w:ascii="Times New Roman" w:hAnsi="Times New Roman" w:cs="Times New Roman"/>
        </w:rPr>
        <w:t>discussed by many commentators</w:t>
      </w:r>
      <w:r w:rsidR="0075668C">
        <w:rPr>
          <w:rFonts w:ascii="Times New Roman" w:hAnsi="Times New Roman" w:cs="Times New Roman"/>
        </w:rPr>
        <w:t>, but</w:t>
      </w:r>
      <w:r w:rsidRPr="00834FC4">
        <w:rPr>
          <w:rFonts w:ascii="Times New Roman" w:hAnsi="Times New Roman" w:cs="Times New Roman"/>
        </w:rPr>
        <w:t xml:space="preserve"> to understand the political economy behind these processes. Part III.</w:t>
      </w:r>
      <w:r w:rsidR="00EF5641">
        <w:rPr>
          <w:rFonts w:ascii="Times New Roman" w:hAnsi="Times New Roman" w:cs="Times New Roman"/>
        </w:rPr>
        <w:t>B</w:t>
      </w:r>
      <w:r w:rsidRPr="00834FC4">
        <w:rPr>
          <w:rFonts w:ascii="Times New Roman" w:hAnsi="Times New Roman" w:cs="Times New Roman"/>
        </w:rPr>
        <w:t xml:space="preserve"> below </w:t>
      </w:r>
      <w:r>
        <w:rPr>
          <w:rFonts w:ascii="Times New Roman" w:hAnsi="Times New Roman" w:cs="Times New Roman"/>
        </w:rPr>
        <w:t xml:space="preserve">introduces some new data and evidence that help us </w:t>
      </w:r>
      <w:r w:rsidR="007E40D7">
        <w:rPr>
          <w:rFonts w:ascii="Times New Roman" w:hAnsi="Times New Roman" w:cs="Times New Roman"/>
        </w:rPr>
        <w:t xml:space="preserve">appreciate </w:t>
      </w:r>
      <w:r w:rsidR="009322C4">
        <w:rPr>
          <w:rFonts w:ascii="Times New Roman" w:hAnsi="Times New Roman" w:cs="Times New Roman"/>
        </w:rPr>
        <w:t>some of the drivers of these technocratic changes</w:t>
      </w:r>
      <w:r>
        <w:rPr>
          <w:rFonts w:ascii="Times New Roman" w:hAnsi="Times New Roman" w:cs="Times New Roman"/>
        </w:rPr>
        <w:t>.</w:t>
      </w:r>
    </w:p>
    <w:p w14:paraId="14889598" w14:textId="65C982D5" w:rsidR="00952C8C" w:rsidRPr="00316148" w:rsidRDefault="00834FC4" w:rsidP="00316148">
      <w:pPr>
        <w:pStyle w:val="Heading3"/>
        <w:spacing w:before="360" w:after="360"/>
        <w:ind w:left="720"/>
      </w:pPr>
      <w:r>
        <w:t>Part I</w:t>
      </w:r>
      <w:r w:rsidR="007B53BD">
        <w:t>II.</w:t>
      </w:r>
      <w:r>
        <w:t>B.2</w:t>
      </w:r>
      <w:r w:rsidR="007B53BD">
        <w:t xml:space="preserve">. </w:t>
      </w:r>
      <w:r w:rsidR="002145D0">
        <w:t xml:space="preserve">Changes taking place at the </w:t>
      </w:r>
      <w:r w:rsidR="007B53BD">
        <w:t>FTC</w:t>
      </w:r>
      <w:r w:rsidR="00CB0CC9">
        <w:t>/</w:t>
      </w:r>
      <w:r w:rsidR="007B53BD">
        <w:t xml:space="preserve"> D</w:t>
      </w:r>
      <w:r w:rsidR="007A5AD6">
        <w:t>O</w:t>
      </w:r>
      <w:r w:rsidR="007B53BD">
        <w:t>J</w:t>
      </w:r>
      <w:r w:rsidR="00CB0CC9">
        <w:t xml:space="preserve"> </w:t>
      </w:r>
      <w:r w:rsidR="002145D0">
        <w:t xml:space="preserve">concomitantly to the </w:t>
      </w:r>
      <w:r w:rsidR="00CB0CC9">
        <w:t>weakening</w:t>
      </w:r>
      <w:r w:rsidR="002145D0">
        <w:t xml:space="preserve"> process</w:t>
      </w:r>
    </w:p>
    <w:p w14:paraId="0EE6121B" w14:textId="0D146C36" w:rsidR="007E40D7" w:rsidRDefault="00EF5641" w:rsidP="001D55BF">
      <w:pPr>
        <w:spacing w:before="100" w:after="100"/>
        <w:ind w:left="-180" w:right="-180" w:firstLine="900"/>
        <w:jc w:val="both"/>
        <w:rPr>
          <w:ins w:id="312" w:author="Sima Niondi" w:date="2021-10-12T09:59:00Z"/>
          <w:rFonts w:ascii="Times New Roman" w:hAnsi="Times New Roman" w:cs="Times New Roman"/>
        </w:rPr>
      </w:pPr>
      <w:r w:rsidRPr="00EF5641">
        <w:rPr>
          <w:rFonts w:ascii="Times New Roman" w:hAnsi="Times New Roman" w:cs="Times New Roman"/>
        </w:rPr>
        <w:t xml:space="preserve">The </w:t>
      </w:r>
      <w:r w:rsidR="00B370BE">
        <w:rPr>
          <w:rFonts w:ascii="Times New Roman" w:hAnsi="Times New Roman" w:cs="Times New Roman"/>
        </w:rPr>
        <w:t>decline in</w:t>
      </w:r>
      <w:r w:rsidR="00B370BE" w:rsidRPr="00EF5641">
        <w:rPr>
          <w:rFonts w:ascii="Times New Roman" w:hAnsi="Times New Roman" w:cs="Times New Roman"/>
        </w:rPr>
        <w:t xml:space="preserve"> </w:t>
      </w:r>
      <w:r>
        <w:rPr>
          <w:rFonts w:ascii="Times New Roman" w:hAnsi="Times New Roman" w:cs="Times New Roman"/>
        </w:rPr>
        <w:t xml:space="preserve">enforcement of antitrust laws </w:t>
      </w:r>
      <w:del w:id="313" w:author="Sima Niondi" w:date="2021-10-12T10:04:00Z">
        <w:r w:rsidDel="00282445">
          <w:rPr>
            <w:rFonts w:ascii="Times New Roman" w:hAnsi="Times New Roman" w:cs="Times New Roman"/>
          </w:rPr>
          <w:delText xml:space="preserve">by </w:delText>
        </w:r>
        <w:r w:rsidR="00BA387E" w:rsidDel="00282445">
          <w:rPr>
            <w:rFonts w:ascii="Times New Roman" w:hAnsi="Times New Roman" w:cs="Times New Roman"/>
          </w:rPr>
          <w:delText xml:space="preserve">actions of </w:delText>
        </w:r>
        <w:r w:rsidR="00B370BE" w:rsidDel="00282445">
          <w:rPr>
            <w:rFonts w:ascii="Times New Roman" w:hAnsi="Times New Roman" w:cs="Times New Roman"/>
          </w:rPr>
          <w:delText>the</w:delText>
        </w:r>
      </w:del>
      <w:ins w:id="314" w:author="Sima Niondi" w:date="2021-10-12T10:04:00Z">
        <w:r w:rsidR="00282445">
          <w:rPr>
            <w:rFonts w:ascii="Times New Roman" w:hAnsi="Times New Roman" w:cs="Times New Roman"/>
          </w:rPr>
          <w:t>because of diminished</w:t>
        </w:r>
      </w:ins>
      <w:r w:rsidR="00B370BE">
        <w:rPr>
          <w:rFonts w:ascii="Times New Roman" w:hAnsi="Times New Roman" w:cs="Times New Roman"/>
        </w:rPr>
        <w:t xml:space="preserve"> FTC and DOJ</w:t>
      </w:r>
      <w:ins w:id="315" w:author="Sima Niondi" w:date="2021-10-12T10:04:00Z">
        <w:r w:rsidR="00282445">
          <w:rPr>
            <w:rFonts w:ascii="Times New Roman" w:hAnsi="Times New Roman" w:cs="Times New Roman"/>
          </w:rPr>
          <w:t xml:space="preserve"> activity occurred </w:t>
        </w:r>
      </w:ins>
      <w:ins w:id="316" w:author="Sima Niondi" w:date="2021-10-12T10:06:00Z">
        <w:r w:rsidR="00282445">
          <w:rPr>
            <w:rFonts w:ascii="Times New Roman" w:hAnsi="Times New Roman" w:cs="Times New Roman"/>
          </w:rPr>
          <w:t>concurrently</w:t>
        </w:r>
      </w:ins>
      <w:ins w:id="317" w:author="Sima Niondi" w:date="2021-10-12T10:05:00Z">
        <w:r w:rsidR="00282445">
          <w:rPr>
            <w:rFonts w:ascii="Times New Roman" w:hAnsi="Times New Roman" w:cs="Times New Roman"/>
          </w:rPr>
          <w:t xml:space="preserve"> </w:t>
        </w:r>
      </w:ins>
      <w:ins w:id="318" w:author="Sima Niondi" w:date="2021-10-12T10:06:00Z">
        <w:r w:rsidR="00282445">
          <w:rPr>
            <w:rFonts w:ascii="Times New Roman" w:hAnsi="Times New Roman" w:cs="Times New Roman"/>
          </w:rPr>
          <w:t>with</w:t>
        </w:r>
      </w:ins>
      <w:del w:id="319" w:author="Sima Niondi" w:date="2021-10-12T10:05:00Z">
        <w:r w:rsidR="00B370BE" w:rsidDel="00282445">
          <w:rPr>
            <w:rFonts w:ascii="Times New Roman" w:hAnsi="Times New Roman" w:cs="Times New Roman"/>
          </w:rPr>
          <w:delText xml:space="preserve"> took place </w:delText>
        </w:r>
        <w:r w:rsidR="0078242C" w:rsidDel="00282445">
          <w:rPr>
            <w:rFonts w:ascii="Times New Roman" w:hAnsi="Times New Roman" w:cs="Times New Roman"/>
          </w:rPr>
          <w:delText>at the same time as</w:delText>
        </w:r>
      </w:del>
      <w:r w:rsidR="006C4F39">
        <w:rPr>
          <w:rFonts w:ascii="Times New Roman" w:hAnsi="Times New Roman" w:cs="Times New Roman"/>
        </w:rPr>
        <w:t xml:space="preserve"> </w:t>
      </w:r>
      <w:r w:rsidR="00D229AC">
        <w:rPr>
          <w:rFonts w:ascii="Times New Roman" w:hAnsi="Times New Roman" w:cs="Times New Roman"/>
        </w:rPr>
        <w:t>important changes</w:t>
      </w:r>
      <w:r w:rsidR="005A18AA">
        <w:rPr>
          <w:rFonts w:ascii="Times New Roman" w:hAnsi="Times New Roman" w:cs="Times New Roman"/>
        </w:rPr>
        <w:t xml:space="preserve"> taking place</w:t>
      </w:r>
      <w:r w:rsidR="00D229AC">
        <w:rPr>
          <w:rFonts w:ascii="Times New Roman" w:hAnsi="Times New Roman" w:cs="Times New Roman"/>
        </w:rPr>
        <w:t xml:space="preserve"> within these agencies</w:t>
      </w:r>
      <w:r w:rsidR="00390935">
        <w:rPr>
          <w:rFonts w:ascii="Times New Roman" w:hAnsi="Times New Roman" w:cs="Times New Roman"/>
        </w:rPr>
        <w:t xml:space="preserve">. </w:t>
      </w:r>
    </w:p>
    <w:p w14:paraId="5DA1ECB4" w14:textId="1FB1584A" w:rsidR="00282445" w:rsidDel="00282445" w:rsidRDefault="00282445" w:rsidP="001D55BF">
      <w:pPr>
        <w:spacing w:before="100" w:after="100"/>
        <w:ind w:left="-180" w:right="-180" w:firstLine="900"/>
        <w:jc w:val="both"/>
        <w:rPr>
          <w:del w:id="320" w:author="Sima Niondi" w:date="2021-10-12T10:07:00Z"/>
          <w:rFonts w:ascii="Times New Roman" w:hAnsi="Times New Roman" w:cs="Times New Roman"/>
        </w:rPr>
      </w:pPr>
    </w:p>
    <w:p w14:paraId="1BCC3240" w14:textId="0EF73D64" w:rsidR="007E40D7" w:rsidRDefault="00B370BE" w:rsidP="001D55BF">
      <w:pPr>
        <w:spacing w:before="100" w:after="100"/>
        <w:ind w:left="-180" w:right="-180" w:firstLine="900"/>
        <w:jc w:val="both"/>
        <w:rPr>
          <w:rFonts w:ascii="Times New Roman" w:hAnsi="Times New Roman" w:cs="Times New Roman"/>
        </w:rPr>
      </w:pPr>
      <w:r>
        <w:rPr>
          <w:rFonts w:ascii="Times New Roman" w:hAnsi="Times New Roman" w:cs="Times New Roman"/>
        </w:rPr>
        <w:t>We start with a look a</w:t>
      </w:r>
      <w:r w:rsidR="00A958BD">
        <w:rPr>
          <w:rFonts w:ascii="Times New Roman" w:hAnsi="Times New Roman" w:cs="Times New Roman"/>
        </w:rPr>
        <w:t>t</w:t>
      </w:r>
      <w:r>
        <w:rPr>
          <w:rFonts w:ascii="Times New Roman" w:hAnsi="Times New Roman" w:cs="Times New Roman"/>
        </w:rPr>
        <w:t xml:space="preserve"> leadership</w:t>
      </w:r>
      <w:r w:rsidR="007E40D7">
        <w:rPr>
          <w:rFonts w:ascii="Times New Roman" w:hAnsi="Times New Roman" w:cs="Times New Roman"/>
        </w:rPr>
        <w:t xml:space="preserve">. </w:t>
      </w:r>
      <w:r>
        <w:rPr>
          <w:rFonts w:ascii="Times New Roman" w:hAnsi="Times New Roman" w:cs="Times New Roman"/>
        </w:rPr>
        <w:t>The</w:t>
      </w:r>
      <w:r w:rsidR="007E40D7">
        <w:rPr>
          <w:rFonts w:ascii="Times New Roman" w:hAnsi="Times New Roman" w:cs="Times New Roman"/>
        </w:rPr>
        <w:t xml:space="preserve"> FTC and the Antitrust Division </w:t>
      </w:r>
      <w:ins w:id="321" w:author="Sima Niondi" w:date="2021-10-12T10:08:00Z">
        <w:r w:rsidR="00282445">
          <w:rPr>
            <w:rFonts w:ascii="Times New Roman" w:hAnsi="Times New Roman" w:cs="Times New Roman"/>
          </w:rPr>
          <w:t xml:space="preserve">of the DOJ </w:t>
        </w:r>
      </w:ins>
      <w:r w:rsidR="007E40D7">
        <w:rPr>
          <w:rFonts w:ascii="Times New Roman" w:hAnsi="Times New Roman" w:cs="Times New Roman"/>
        </w:rPr>
        <w:t xml:space="preserve">have different structures: while the </w:t>
      </w:r>
      <w:r>
        <w:rPr>
          <w:rFonts w:ascii="Times New Roman" w:hAnsi="Times New Roman" w:cs="Times New Roman"/>
        </w:rPr>
        <w:t xml:space="preserve">DOJ </w:t>
      </w:r>
      <w:r w:rsidR="007E40D7">
        <w:rPr>
          <w:rFonts w:ascii="Times New Roman" w:hAnsi="Times New Roman" w:cs="Times New Roman"/>
        </w:rPr>
        <w:t xml:space="preserve">is led by a single Assistant Attorney General for Antitrust that serves under </w:t>
      </w:r>
      <w:ins w:id="322" w:author="Sima Niondi" w:date="2021-10-12T15:44:00Z">
        <w:r w:rsidR="00455573">
          <w:rPr>
            <w:rFonts w:ascii="Times New Roman" w:hAnsi="Times New Roman" w:cs="Times New Roman"/>
          </w:rPr>
          <w:t xml:space="preserve">the </w:t>
        </w:r>
      </w:ins>
      <w:r w:rsidR="007E40D7">
        <w:rPr>
          <w:rFonts w:ascii="Times New Roman" w:hAnsi="Times New Roman" w:cs="Times New Roman"/>
        </w:rPr>
        <w:t>discretion</w:t>
      </w:r>
      <w:r>
        <w:rPr>
          <w:rFonts w:ascii="Times New Roman" w:hAnsi="Times New Roman" w:cs="Times New Roman"/>
        </w:rPr>
        <w:t xml:space="preserve"> of the Attorney General (and hence the president)</w:t>
      </w:r>
      <w:r w:rsidR="007E40D7">
        <w:rPr>
          <w:rFonts w:ascii="Times New Roman" w:hAnsi="Times New Roman" w:cs="Times New Roman"/>
        </w:rPr>
        <w:t xml:space="preserve">, the FTC is headed by five Commissioners appointed for seven-year terms, with a </w:t>
      </w:r>
      <w:r w:rsidR="0073514D">
        <w:rPr>
          <w:rFonts w:ascii="Times New Roman" w:hAnsi="Times New Roman" w:cs="Times New Roman"/>
        </w:rPr>
        <w:t>bipartisan</w:t>
      </w:r>
      <w:r w:rsidR="007E40D7">
        <w:rPr>
          <w:rFonts w:ascii="Times New Roman" w:hAnsi="Times New Roman" w:cs="Times New Roman"/>
        </w:rPr>
        <w:t xml:space="preserve"> requirement. Both the </w:t>
      </w:r>
      <w:r>
        <w:rPr>
          <w:rFonts w:ascii="Times New Roman" w:hAnsi="Times New Roman" w:cs="Times New Roman"/>
        </w:rPr>
        <w:t xml:space="preserve">DOJ </w:t>
      </w:r>
      <w:r w:rsidR="007E40D7">
        <w:rPr>
          <w:rFonts w:ascii="Times New Roman" w:hAnsi="Times New Roman" w:cs="Times New Roman"/>
        </w:rPr>
        <w:t>A</w:t>
      </w:r>
      <w:r w:rsidR="0010722F">
        <w:rPr>
          <w:rFonts w:ascii="Times New Roman" w:hAnsi="Times New Roman" w:cs="Times New Roman"/>
        </w:rPr>
        <w:t>A</w:t>
      </w:r>
      <w:r w:rsidR="007E40D7">
        <w:rPr>
          <w:rFonts w:ascii="Times New Roman" w:hAnsi="Times New Roman" w:cs="Times New Roman"/>
        </w:rPr>
        <w:t xml:space="preserve">G and the FTC </w:t>
      </w:r>
      <w:r w:rsidR="0010722F">
        <w:rPr>
          <w:rFonts w:ascii="Times New Roman" w:hAnsi="Times New Roman" w:cs="Times New Roman"/>
        </w:rPr>
        <w:t>c</w:t>
      </w:r>
      <w:r w:rsidR="007E40D7">
        <w:rPr>
          <w:rFonts w:ascii="Times New Roman" w:hAnsi="Times New Roman" w:cs="Times New Roman"/>
        </w:rPr>
        <w:t>ommissioners are appointed by the</w:t>
      </w:r>
      <w:del w:id="323" w:author="Sima Niondi" w:date="2021-10-12T10:10:00Z">
        <w:r w:rsidR="007E40D7" w:rsidDel="005D0CBE">
          <w:rPr>
            <w:rFonts w:ascii="Times New Roman" w:hAnsi="Times New Roman" w:cs="Times New Roman"/>
          </w:rPr>
          <w:delText xml:space="preserve"> U.S.</w:delText>
        </w:r>
      </w:del>
      <w:r w:rsidR="007E40D7">
        <w:rPr>
          <w:rFonts w:ascii="Times New Roman" w:hAnsi="Times New Roman" w:cs="Times New Roman"/>
        </w:rPr>
        <w:t xml:space="preserve"> President and confirmed by the Senate.</w:t>
      </w:r>
    </w:p>
    <w:p w14:paraId="162E22AD" w14:textId="4DA5C194" w:rsidR="007E40D7" w:rsidRDefault="00B370BE" w:rsidP="001D55BF">
      <w:pPr>
        <w:spacing w:before="100" w:after="100"/>
        <w:ind w:left="-180" w:right="-180" w:firstLine="900"/>
        <w:jc w:val="both"/>
        <w:rPr>
          <w:rFonts w:ascii="Times New Roman" w:hAnsi="Times New Roman" w:cs="Times New Roman"/>
        </w:rPr>
      </w:pPr>
      <w:r>
        <w:rPr>
          <w:rFonts w:ascii="Times New Roman" w:hAnsi="Times New Roman" w:cs="Times New Roman"/>
        </w:rPr>
        <w:t>To understand who these people are and what their incentives might be</w:t>
      </w:r>
      <w:r w:rsidR="004729BA">
        <w:rPr>
          <w:rFonts w:ascii="Times New Roman" w:hAnsi="Times New Roman" w:cs="Times New Roman"/>
        </w:rPr>
        <w:t xml:space="preserve">, we collected and hand-coded information on all FTC </w:t>
      </w:r>
      <w:r w:rsidR="0010722F">
        <w:rPr>
          <w:rFonts w:ascii="Times New Roman" w:hAnsi="Times New Roman" w:cs="Times New Roman"/>
        </w:rPr>
        <w:t xml:space="preserve">commissioners </w:t>
      </w:r>
      <w:r w:rsidR="004729BA">
        <w:rPr>
          <w:rFonts w:ascii="Times New Roman" w:hAnsi="Times New Roman" w:cs="Times New Roman"/>
        </w:rPr>
        <w:t xml:space="preserve">and </w:t>
      </w:r>
      <w:r>
        <w:rPr>
          <w:rFonts w:ascii="Times New Roman" w:hAnsi="Times New Roman" w:cs="Times New Roman"/>
        </w:rPr>
        <w:t xml:space="preserve">DOJ </w:t>
      </w:r>
      <w:r w:rsidR="004729BA">
        <w:rPr>
          <w:rFonts w:ascii="Times New Roman" w:hAnsi="Times New Roman" w:cs="Times New Roman"/>
        </w:rPr>
        <w:t>AGs since the creation of the FTC in 1915 until today,</w:t>
      </w:r>
      <w:r w:rsidR="004729BA" w:rsidRPr="005D0CBE">
        <w:rPr>
          <w:rStyle w:val="FootnoteReference"/>
          <w:rFonts w:ascii="Times New Roman" w:hAnsi="Times New Roman" w:cs="Times New Roman"/>
          <w:rPrChange w:id="324" w:author="Sima Niondi" w:date="2021-10-12T10:11:00Z">
            <w:rPr>
              <w:rStyle w:val="FootnoteReference"/>
            </w:rPr>
          </w:rPrChange>
        </w:rPr>
        <w:footnoteReference w:id="112"/>
      </w:r>
      <w:r w:rsidR="004729BA">
        <w:rPr>
          <w:rFonts w:ascii="Times New Roman" w:hAnsi="Times New Roman" w:cs="Times New Roman"/>
        </w:rPr>
        <w:t xml:space="preserve"> including their term in office, their education</w:t>
      </w:r>
      <w:r>
        <w:rPr>
          <w:rFonts w:ascii="Times New Roman" w:hAnsi="Times New Roman" w:cs="Times New Roman"/>
        </w:rPr>
        <w:t>,</w:t>
      </w:r>
      <w:r w:rsidR="004729BA">
        <w:rPr>
          <w:rFonts w:ascii="Times New Roman" w:hAnsi="Times New Roman" w:cs="Times New Roman"/>
        </w:rPr>
        <w:t xml:space="preserve"> their position before </w:t>
      </w:r>
      <w:r w:rsidR="0010722F">
        <w:rPr>
          <w:rFonts w:ascii="Times New Roman" w:hAnsi="Times New Roman" w:cs="Times New Roman"/>
        </w:rPr>
        <w:t>appointment,</w:t>
      </w:r>
      <w:r w:rsidR="004729BA">
        <w:rPr>
          <w:rFonts w:ascii="Times New Roman" w:hAnsi="Times New Roman" w:cs="Times New Roman"/>
        </w:rPr>
        <w:t xml:space="preserve"> and their immediate employment in the 3-years after leaving</w:t>
      </w:r>
      <w:r w:rsidR="0010722F">
        <w:rPr>
          <w:rFonts w:ascii="Times New Roman" w:hAnsi="Times New Roman" w:cs="Times New Roman"/>
        </w:rPr>
        <w:t xml:space="preserve"> the agency</w:t>
      </w:r>
      <w:r w:rsidR="004729BA">
        <w:rPr>
          <w:rFonts w:ascii="Times New Roman" w:hAnsi="Times New Roman" w:cs="Times New Roman"/>
        </w:rPr>
        <w:t xml:space="preserve">. </w:t>
      </w:r>
    </w:p>
    <w:p w14:paraId="5E89AD10" w14:textId="26486C26" w:rsidR="003179A7" w:rsidRDefault="004729BA" w:rsidP="00036423">
      <w:pPr>
        <w:spacing w:before="100" w:after="100"/>
        <w:ind w:left="-180" w:right="-180" w:firstLine="900"/>
        <w:jc w:val="both"/>
        <w:rPr>
          <w:rFonts w:ascii="Times New Roman" w:hAnsi="Times New Roman" w:cs="Times New Roman"/>
        </w:rPr>
      </w:pPr>
      <w:r>
        <w:rPr>
          <w:rFonts w:ascii="Times New Roman" w:hAnsi="Times New Roman" w:cs="Times New Roman"/>
        </w:rPr>
        <w:t xml:space="preserve">It is interesting to notice that </w:t>
      </w:r>
      <w:r w:rsidR="005A74C7" w:rsidRPr="009474F9">
        <w:rPr>
          <w:rFonts w:ascii="Times New Roman" w:hAnsi="Times New Roman" w:cs="Times New Roman"/>
        </w:rPr>
        <w:t xml:space="preserve">the profile and, in particular, the subsequent career of FTC </w:t>
      </w:r>
      <w:r w:rsidR="0010722F">
        <w:rPr>
          <w:rFonts w:ascii="Times New Roman" w:hAnsi="Times New Roman" w:cs="Times New Roman"/>
        </w:rPr>
        <w:t>c</w:t>
      </w:r>
      <w:r w:rsidR="0010722F" w:rsidRPr="009474F9">
        <w:rPr>
          <w:rFonts w:ascii="Times New Roman" w:hAnsi="Times New Roman" w:cs="Times New Roman"/>
        </w:rPr>
        <w:t xml:space="preserve">ommissioners </w:t>
      </w:r>
      <w:r w:rsidR="005A74C7" w:rsidRPr="009474F9">
        <w:rPr>
          <w:rFonts w:ascii="Times New Roman" w:hAnsi="Times New Roman" w:cs="Times New Roman"/>
        </w:rPr>
        <w:t xml:space="preserve">and </w:t>
      </w:r>
      <w:r w:rsidR="0010722F" w:rsidRPr="009474F9">
        <w:rPr>
          <w:rFonts w:ascii="Times New Roman" w:hAnsi="Times New Roman" w:cs="Times New Roman"/>
        </w:rPr>
        <w:t>D</w:t>
      </w:r>
      <w:r w:rsidR="0010722F">
        <w:rPr>
          <w:rFonts w:ascii="Times New Roman" w:hAnsi="Times New Roman" w:cs="Times New Roman"/>
        </w:rPr>
        <w:t>O</w:t>
      </w:r>
      <w:r w:rsidR="0010722F" w:rsidRPr="009474F9">
        <w:rPr>
          <w:rFonts w:ascii="Times New Roman" w:hAnsi="Times New Roman" w:cs="Times New Roman"/>
        </w:rPr>
        <w:t xml:space="preserve">J </w:t>
      </w:r>
      <w:r w:rsidR="005A74C7" w:rsidRPr="009474F9">
        <w:rPr>
          <w:rFonts w:ascii="Times New Roman" w:hAnsi="Times New Roman" w:cs="Times New Roman"/>
        </w:rPr>
        <w:t>AAG</w:t>
      </w:r>
      <w:ins w:id="325" w:author="Sima Niondi" w:date="2021-10-12T10:11:00Z">
        <w:r w:rsidR="005D0CBE">
          <w:rPr>
            <w:rFonts w:ascii="Times New Roman" w:hAnsi="Times New Roman" w:cs="Times New Roman"/>
          </w:rPr>
          <w:t>s</w:t>
        </w:r>
      </w:ins>
      <w:del w:id="326" w:author="Sima Niondi" w:date="2021-10-12T10:11:00Z">
        <w:r w:rsidR="005A74C7" w:rsidRPr="009474F9" w:rsidDel="005D0CBE">
          <w:rPr>
            <w:rFonts w:ascii="Times New Roman" w:hAnsi="Times New Roman" w:cs="Times New Roman"/>
          </w:rPr>
          <w:delText xml:space="preserve"> has</w:delText>
        </w:r>
      </w:del>
      <w:r w:rsidR="005A74C7" w:rsidRPr="009474F9">
        <w:rPr>
          <w:rFonts w:ascii="Times New Roman" w:hAnsi="Times New Roman" w:cs="Times New Roman"/>
        </w:rPr>
        <w:t xml:space="preserve"> changed significantly around</w:t>
      </w:r>
      <w:r w:rsidR="0010722F">
        <w:rPr>
          <w:rFonts w:ascii="Times New Roman" w:hAnsi="Times New Roman" w:cs="Times New Roman"/>
        </w:rPr>
        <w:t xml:space="preserve"> the</w:t>
      </w:r>
      <w:r w:rsidR="005A74C7" w:rsidRPr="009474F9">
        <w:rPr>
          <w:rFonts w:ascii="Times New Roman" w:hAnsi="Times New Roman" w:cs="Times New Roman"/>
        </w:rPr>
        <w:t xml:space="preserve"> </w:t>
      </w:r>
      <w:r w:rsidR="00AA70FC">
        <w:rPr>
          <w:rFonts w:ascii="Times New Roman" w:hAnsi="Times New Roman" w:cs="Times New Roman"/>
        </w:rPr>
        <w:t>late 1970</w:t>
      </w:r>
      <w:del w:id="327" w:author="Sima Niondi" w:date="2021-10-12T10:11:00Z">
        <w:r w:rsidR="00AA70FC" w:rsidDel="005D0CBE">
          <w:rPr>
            <w:rFonts w:ascii="Times New Roman" w:hAnsi="Times New Roman" w:cs="Times New Roman"/>
          </w:rPr>
          <w:delText>’</w:delText>
        </w:r>
      </w:del>
      <w:r w:rsidR="00AA70FC">
        <w:rPr>
          <w:rFonts w:ascii="Times New Roman" w:hAnsi="Times New Roman" w:cs="Times New Roman"/>
        </w:rPr>
        <w:t>s</w:t>
      </w:r>
      <w:r w:rsidR="005A74C7" w:rsidRPr="009474F9">
        <w:rPr>
          <w:rFonts w:ascii="Times New Roman" w:hAnsi="Times New Roman" w:cs="Times New Roman"/>
        </w:rPr>
        <w:t xml:space="preserve">. As the </w:t>
      </w:r>
      <w:r w:rsidR="0010722F">
        <w:rPr>
          <w:rFonts w:ascii="Times New Roman" w:hAnsi="Times New Roman" w:cs="Times New Roman"/>
        </w:rPr>
        <w:t>figures</w:t>
      </w:r>
      <w:r w:rsidR="0010722F" w:rsidRPr="009474F9">
        <w:rPr>
          <w:rFonts w:ascii="Times New Roman" w:hAnsi="Times New Roman" w:cs="Times New Roman"/>
        </w:rPr>
        <w:t xml:space="preserve"> </w:t>
      </w:r>
      <w:r w:rsidR="005A74C7" w:rsidRPr="009474F9">
        <w:rPr>
          <w:rFonts w:ascii="Times New Roman" w:hAnsi="Times New Roman" w:cs="Times New Roman"/>
        </w:rPr>
        <w:t xml:space="preserve">below </w:t>
      </w:r>
      <w:r w:rsidR="0010722F">
        <w:rPr>
          <w:rFonts w:ascii="Times New Roman" w:hAnsi="Times New Roman" w:cs="Times New Roman"/>
        </w:rPr>
        <w:t>show</w:t>
      </w:r>
      <w:r w:rsidR="005A74C7" w:rsidRPr="009474F9">
        <w:rPr>
          <w:rFonts w:ascii="Times New Roman" w:hAnsi="Times New Roman" w:cs="Times New Roman"/>
        </w:rPr>
        <w:t xml:space="preserve">, </w:t>
      </w:r>
      <w:r w:rsidR="007E353B">
        <w:rPr>
          <w:rFonts w:ascii="Times New Roman" w:hAnsi="Times New Roman" w:cs="Times New Roman"/>
        </w:rPr>
        <w:t>before the estimated 1975 breakpoint in enforcement,</w:t>
      </w:r>
      <w:r w:rsidR="007E353B" w:rsidRPr="005D0CBE">
        <w:rPr>
          <w:rStyle w:val="FootnoteReference"/>
          <w:rFonts w:ascii="Times New Roman" w:hAnsi="Times New Roman" w:cs="Times New Roman"/>
          <w:rPrChange w:id="328" w:author="Sima Niondi" w:date="2021-10-12T10:12:00Z">
            <w:rPr>
              <w:rStyle w:val="FootnoteReference"/>
            </w:rPr>
          </w:rPrChange>
        </w:rPr>
        <w:footnoteReference w:id="113"/>
      </w:r>
      <w:r w:rsidR="007E353B">
        <w:rPr>
          <w:rFonts w:ascii="Times New Roman" w:hAnsi="Times New Roman" w:cs="Times New Roman"/>
        </w:rPr>
        <w:t xml:space="preserve"> </w:t>
      </w:r>
      <w:r w:rsidR="00AA70FC">
        <w:rPr>
          <w:rFonts w:ascii="Times New Roman" w:hAnsi="Times New Roman" w:cs="Times New Roman"/>
        </w:rPr>
        <w:t xml:space="preserve">most </w:t>
      </w:r>
      <w:r w:rsidR="005A74C7" w:rsidRPr="009474F9">
        <w:rPr>
          <w:rFonts w:ascii="Times New Roman" w:hAnsi="Times New Roman" w:cs="Times New Roman"/>
        </w:rPr>
        <w:t xml:space="preserve">FTC </w:t>
      </w:r>
      <w:r w:rsidR="0010722F">
        <w:rPr>
          <w:rFonts w:ascii="Times New Roman" w:hAnsi="Times New Roman" w:cs="Times New Roman"/>
        </w:rPr>
        <w:t>c</w:t>
      </w:r>
      <w:r w:rsidR="0010722F" w:rsidRPr="009474F9">
        <w:rPr>
          <w:rFonts w:ascii="Times New Roman" w:hAnsi="Times New Roman" w:cs="Times New Roman"/>
        </w:rPr>
        <w:t xml:space="preserve">ommissioners </w:t>
      </w:r>
      <w:r w:rsidR="005A74C7" w:rsidRPr="009474F9">
        <w:rPr>
          <w:rFonts w:ascii="Times New Roman" w:hAnsi="Times New Roman" w:cs="Times New Roman"/>
        </w:rPr>
        <w:t xml:space="preserve">and </w:t>
      </w:r>
      <w:r w:rsidR="0010722F" w:rsidRPr="009474F9">
        <w:rPr>
          <w:rFonts w:ascii="Times New Roman" w:hAnsi="Times New Roman" w:cs="Times New Roman"/>
        </w:rPr>
        <w:t>D</w:t>
      </w:r>
      <w:r w:rsidR="0010722F">
        <w:rPr>
          <w:rFonts w:ascii="Times New Roman" w:hAnsi="Times New Roman" w:cs="Times New Roman"/>
        </w:rPr>
        <w:t>O</w:t>
      </w:r>
      <w:r w:rsidR="0010722F" w:rsidRPr="009474F9">
        <w:rPr>
          <w:rFonts w:ascii="Times New Roman" w:hAnsi="Times New Roman" w:cs="Times New Roman"/>
        </w:rPr>
        <w:t xml:space="preserve">J </w:t>
      </w:r>
      <w:r w:rsidR="005A74C7" w:rsidRPr="009474F9">
        <w:rPr>
          <w:rFonts w:ascii="Times New Roman" w:hAnsi="Times New Roman" w:cs="Times New Roman"/>
        </w:rPr>
        <w:t>AAG</w:t>
      </w:r>
      <w:r w:rsidR="0010722F">
        <w:rPr>
          <w:rFonts w:ascii="Times New Roman" w:hAnsi="Times New Roman" w:cs="Times New Roman"/>
        </w:rPr>
        <w:t>s</w:t>
      </w:r>
      <w:r w:rsidR="005A74C7" w:rsidRPr="009474F9">
        <w:rPr>
          <w:rFonts w:ascii="Times New Roman" w:hAnsi="Times New Roman" w:cs="Times New Roman"/>
        </w:rPr>
        <w:t xml:space="preserve"> </w:t>
      </w:r>
      <w:r w:rsidR="003B203E">
        <w:rPr>
          <w:rFonts w:ascii="Times New Roman" w:hAnsi="Times New Roman" w:cs="Times New Roman"/>
        </w:rPr>
        <w:t>occupied</w:t>
      </w:r>
      <w:r w:rsidR="00AA70FC">
        <w:rPr>
          <w:rFonts w:ascii="Times New Roman" w:hAnsi="Times New Roman" w:cs="Times New Roman"/>
        </w:rPr>
        <w:t xml:space="preserve"> government positions before their appointments</w:t>
      </w:r>
      <w:r w:rsidR="00F87E27">
        <w:rPr>
          <w:rFonts w:ascii="Times New Roman" w:hAnsi="Times New Roman" w:cs="Times New Roman"/>
        </w:rPr>
        <w:t xml:space="preserve"> and then mostly returned to government</w:t>
      </w:r>
      <w:r w:rsidR="003B203E">
        <w:rPr>
          <w:rFonts w:ascii="Times New Roman" w:hAnsi="Times New Roman" w:cs="Times New Roman"/>
        </w:rPr>
        <w:t xml:space="preserve"> afterward</w:t>
      </w:r>
      <w:del w:id="329" w:author="Sima Niondi" w:date="2021-10-12T15:44:00Z">
        <w:r w:rsidR="003B203E" w:rsidDel="00455573">
          <w:rPr>
            <w:rFonts w:ascii="Times New Roman" w:hAnsi="Times New Roman" w:cs="Times New Roman"/>
          </w:rPr>
          <w:delText>s</w:delText>
        </w:r>
      </w:del>
      <w:r w:rsidR="00F87E27">
        <w:rPr>
          <w:rFonts w:ascii="Times New Roman" w:hAnsi="Times New Roman" w:cs="Times New Roman"/>
        </w:rPr>
        <w:t>, died in offi</w:t>
      </w:r>
      <w:r w:rsidR="001527C9">
        <w:rPr>
          <w:rFonts w:ascii="Times New Roman" w:hAnsi="Times New Roman" w:cs="Times New Roman"/>
        </w:rPr>
        <w:t xml:space="preserve">ce, or retired from </w:t>
      </w:r>
      <w:r w:rsidR="00F81A64">
        <w:rPr>
          <w:rFonts w:ascii="Times New Roman" w:hAnsi="Times New Roman" w:cs="Times New Roman"/>
        </w:rPr>
        <w:t xml:space="preserve">antitrust litigation </w:t>
      </w:r>
      <w:r w:rsidR="00F87E27">
        <w:rPr>
          <w:rFonts w:ascii="Times New Roman" w:hAnsi="Times New Roman" w:cs="Times New Roman"/>
        </w:rPr>
        <w:t>(</w:t>
      </w:r>
      <w:ins w:id="330" w:author="Sima Niondi" w:date="2021-10-12T10:13:00Z">
        <w:r w:rsidR="005D0CBE">
          <w:rPr>
            <w:rFonts w:ascii="Times New Roman" w:hAnsi="Times New Roman" w:cs="Times New Roman"/>
          </w:rPr>
          <w:t xml:space="preserve">with </w:t>
        </w:r>
      </w:ins>
      <w:r w:rsidR="00F87E27">
        <w:rPr>
          <w:rFonts w:ascii="Times New Roman" w:hAnsi="Times New Roman" w:cs="Times New Roman"/>
        </w:rPr>
        <w:t xml:space="preserve">some of them opening small law firm practices in their home states). </w:t>
      </w:r>
      <w:r w:rsidR="005A74C7" w:rsidRPr="009474F9">
        <w:rPr>
          <w:rFonts w:ascii="Times New Roman" w:hAnsi="Times New Roman" w:cs="Times New Roman"/>
        </w:rPr>
        <w:t xml:space="preserve">However, </w:t>
      </w:r>
      <w:r w:rsidR="00F777AE">
        <w:rPr>
          <w:rFonts w:ascii="Times New Roman" w:hAnsi="Times New Roman" w:cs="Times New Roman"/>
        </w:rPr>
        <w:t xml:space="preserve">after 1975 and coinciding with weaker </w:t>
      </w:r>
      <w:ins w:id="331" w:author="Sima Niondi" w:date="2021-10-12T10:15:00Z">
        <w:r w:rsidR="005D0CBE">
          <w:rPr>
            <w:rFonts w:ascii="Times New Roman" w:hAnsi="Times New Roman" w:cs="Times New Roman"/>
          </w:rPr>
          <w:t xml:space="preserve">agency </w:t>
        </w:r>
      </w:ins>
      <w:r w:rsidR="00F777AE">
        <w:rPr>
          <w:rFonts w:ascii="Times New Roman" w:hAnsi="Times New Roman" w:cs="Times New Roman"/>
        </w:rPr>
        <w:t>enforcement of antitrust laws,</w:t>
      </w:r>
      <w:r w:rsidR="003B203E">
        <w:rPr>
          <w:rFonts w:ascii="Times New Roman" w:hAnsi="Times New Roman" w:cs="Times New Roman"/>
        </w:rPr>
        <w:t xml:space="preserve"> significantly more appointees were drawn from law firms, and</w:t>
      </w:r>
      <w:r w:rsidR="00F777AE">
        <w:rPr>
          <w:rFonts w:ascii="Times New Roman" w:hAnsi="Times New Roman" w:cs="Times New Roman"/>
        </w:rPr>
        <w:t xml:space="preserve"> </w:t>
      </w:r>
      <w:r w:rsidR="00687411">
        <w:rPr>
          <w:rFonts w:ascii="Times New Roman" w:hAnsi="Times New Roman" w:cs="Times New Roman"/>
        </w:rPr>
        <w:t>almost two-thirds</w:t>
      </w:r>
      <w:del w:id="332" w:author="Sima Niondi" w:date="2021-10-12T10:16:00Z">
        <w:r w:rsidR="00687411" w:rsidDel="005D0CBE">
          <w:rPr>
            <w:rFonts w:ascii="Times New Roman" w:hAnsi="Times New Roman" w:cs="Times New Roman"/>
          </w:rPr>
          <w:delText xml:space="preserve"> </w:delText>
        </w:r>
        <w:r w:rsidR="00F777AE" w:rsidDel="005D0CBE">
          <w:rPr>
            <w:rFonts w:ascii="Times New Roman" w:hAnsi="Times New Roman" w:cs="Times New Roman"/>
          </w:rPr>
          <w:delText>of</w:delText>
        </w:r>
      </w:del>
      <w:r w:rsidR="00F777AE">
        <w:rPr>
          <w:rFonts w:ascii="Times New Roman" w:hAnsi="Times New Roman" w:cs="Times New Roman"/>
        </w:rPr>
        <w:t xml:space="preserve"> </w:t>
      </w:r>
      <w:del w:id="333" w:author="Sima Niondi" w:date="2021-10-12T10:15:00Z">
        <w:r w:rsidR="003B203E" w:rsidDel="005D0CBE">
          <w:rPr>
            <w:rFonts w:ascii="Times New Roman" w:hAnsi="Times New Roman" w:cs="Times New Roman"/>
          </w:rPr>
          <w:delText xml:space="preserve">the </w:delText>
        </w:r>
      </w:del>
      <w:del w:id="334" w:author="Sima Niondi" w:date="2021-10-12T10:16:00Z">
        <w:r w:rsidR="003B203E" w:rsidDel="005D0CBE">
          <w:rPr>
            <w:rFonts w:ascii="Times New Roman" w:hAnsi="Times New Roman" w:cs="Times New Roman"/>
          </w:rPr>
          <w:delText xml:space="preserve">officials </w:delText>
        </w:r>
      </w:del>
      <w:r w:rsidR="003B203E">
        <w:rPr>
          <w:rFonts w:ascii="Times New Roman" w:hAnsi="Times New Roman" w:cs="Times New Roman"/>
        </w:rPr>
        <w:t>left their positions for</w:t>
      </w:r>
      <w:r w:rsidR="005A74C7" w:rsidRPr="009474F9">
        <w:rPr>
          <w:rFonts w:ascii="Times New Roman" w:hAnsi="Times New Roman" w:cs="Times New Roman"/>
        </w:rPr>
        <w:t xml:space="preserve"> </w:t>
      </w:r>
      <w:del w:id="335" w:author="Sima Niondi" w:date="2021-10-12T10:15:00Z">
        <w:r w:rsidR="00687411" w:rsidDel="005D0CBE">
          <w:rPr>
            <w:rFonts w:ascii="Times New Roman" w:hAnsi="Times New Roman" w:cs="Times New Roman"/>
          </w:rPr>
          <w:delText xml:space="preserve">either </w:delText>
        </w:r>
      </w:del>
      <w:ins w:id="336" w:author="Sima Niondi" w:date="2021-10-12T10:14:00Z">
        <w:r w:rsidR="005D0CBE">
          <w:rPr>
            <w:rFonts w:ascii="Times New Roman" w:hAnsi="Times New Roman" w:cs="Times New Roman"/>
          </w:rPr>
          <w:t xml:space="preserve">industry or </w:t>
        </w:r>
      </w:ins>
      <w:r w:rsidR="005A74C7" w:rsidRPr="009474F9">
        <w:rPr>
          <w:rFonts w:ascii="Times New Roman" w:hAnsi="Times New Roman" w:cs="Times New Roman"/>
        </w:rPr>
        <w:t>major law firms typically associated with the defendants’ ba</w:t>
      </w:r>
      <w:r w:rsidR="005A74C7" w:rsidRPr="005D0CBE">
        <w:rPr>
          <w:rFonts w:ascii="Times New Roman" w:hAnsi="Times New Roman" w:cs="Times New Roman"/>
        </w:rPr>
        <w:t>r</w:t>
      </w:r>
      <w:del w:id="337" w:author="Sima Niondi" w:date="2021-10-12T10:14:00Z">
        <w:r w:rsidR="00687411" w:rsidRPr="005D0CBE" w:rsidDel="005D0CBE">
          <w:rPr>
            <w:rFonts w:ascii="Times New Roman" w:hAnsi="Times New Roman" w:cs="Times New Roman"/>
          </w:rPr>
          <w:delText xml:space="preserve"> or industry</w:delText>
        </w:r>
      </w:del>
      <w:r w:rsidR="005A74C7" w:rsidRPr="005D0CBE">
        <w:rPr>
          <w:rFonts w:ascii="Times New Roman" w:hAnsi="Times New Roman" w:cs="Times New Roman"/>
        </w:rPr>
        <w:t>.</w:t>
      </w:r>
      <w:r w:rsidR="005A74C7" w:rsidRPr="005D0CBE">
        <w:rPr>
          <w:rStyle w:val="FootnoteReference"/>
          <w:rFonts w:ascii="Times New Roman" w:hAnsi="Times New Roman" w:cs="Times New Roman"/>
          <w:rPrChange w:id="338" w:author="Sima Niondi" w:date="2021-10-12T10:14:00Z">
            <w:rPr>
              <w:rStyle w:val="FootnoteReference"/>
            </w:rPr>
          </w:rPrChange>
        </w:rPr>
        <w:footnoteReference w:id="114"/>
      </w:r>
      <w:r w:rsidR="005A74C7" w:rsidRPr="009474F9">
        <w:rPr>
          <w:rFonts w:ascii="Times New Roman" w:hAnsi="Times New Roman" w:cs="Times New Roman"/>
        </w:rPr>
        <w:t xml:space="preserve"> </w:t>
      </w:r>
      <w:r w:rsidR="00483C53">
        <w:rPr>
          <w:rFonts w:ascii="Times New Roman" w:hAnsi="Times New Roman" w:cs="Times New Roman"/>
        </w:rPr>
        <w:t xml:space="preserve">This is seen in figures </w:t>
      </w:r>
      <w:r w:rsidR="00483C53" w:rsidRPr="00483C53">
        <w:rPr>
          <w:rFonts w:ascii="Times New Roman" w:hAnsi="Times New Roman" w:cs="Times New Roman"/>
          <w:highlight w:val="yellow"/>
        </w:rPr>
        <w:t>XXX</w:t>
      </w:r>
      <w:r w:rsidR="00483C53">
        <w:rPr>
          <w:rFonts w:ascii="Times New Roman" w:hAnsi="Times New Roman" w:cs="Times New Roman"/>
        </w:rPr>
        <w:t xml:space="preserve"> below.</w:t>
      </w:r>
      <w:r w:rsidR="003B203E">
        <w:rPr>
          <w:rFonts w:ascii="Times New Roman" w:hAnsi="Times New Roman" w:cs="Times New Roman"/>
        </w:rPr>
        <w:t xml:space="preserve"> In short, a revolving door between government and the private sector develops in the 1970s.</w:t>
      </w:r>
      <w:r w:rsidR="00492427">
        <w:rPr>
          <w:rFonts w:ascii="Times New Roman" w:hAnsi="Times New Roman" w:cs="Times New Roman"/>
        </w:rPr>
        <w:t xml:space="preserve"> </w:t>
      </w:r>
      <w:r w:rsidR="003B203E">
        <w:rPr>
          <w:rFonts w:ascii="Times New Roman" w:hAnsi="Times New Roman" w:cs="Times New Roman"/>
        </w:rPr>
        <w:t>Our estimate is</w:t>
      </w:r>
      <w:r w:rsidR="00492427">
        <w:rPr>
          <w:rFonts w:ascii="Times New Roman" w:hAnsi="Times New Roman" w:cs="Times New Roman"/>
        </w:rPr>
        <w:t xml:space="preserve"> </w:t>
      </w:r>
      <w:r w:rsidR="003B203E">
        <w:rPr>
          <w:rFonts w:ascii="Times New Roman" w:hAnsi="Times New Roman" w:cs="Times New Roman"/>
        </w:rPr>
        <w:t>conservative</w:t>
      </w:r>
      <w:r w:rsidR="00492427">
        <w:rPr>
          <w:rFonts w:ascii="Times New Roman" w:hAnsi="Times New Roman" w:cs="Times New Roman"/>
        </w:rPr>
        <w:t xml:space="preserve">, as we </w:t>
      </w:r>
      <w:ins w:id="339" w:author="Sima Niondi" w:date="2021-10-12T10:16:00Z">
        <w:r w:rsidR="005D0CBE">
          <w:rPr>
            <w:rFonts w:ascii="Times New Roman" w:hAnsi="Times New Roman" w:cs="Times New Roman"/>
          </w:rPr>
          <w:t xml:space="preserve">only </w:t>
        </w:r>
      </w:ins>
      <w:r w:rsidR="00492427">
        <w:rPr>
          <w:rFonts w:ascii="Times New Roman" w:hAnsi="Times New Roman" w:cs="Times New Roman"/>
        </w:rPr>
        <w:t xml:space="preserve">consider </w:t>
      </w:r>
      <w:del w:id="340" w:author="Sima Niondi" w:date="2021-10-12T10:16:00Z">
        <w:r w:rsidR="00492427" w:rsidDel="005D0CBE">
          <w:rPr>
            <w:rFonts w:ascii="Times New Roman" w:hAnsi="Times New Roman" w:cs="Times New Roman"/>
          </w:rPr>
          <w:delText xml:space="preserve">only </w:delText>
        </w:r>
      </w:del>
      <w:r w:rsidR="00492427">
        <w:rPr>
          <w:rFonts w:ascii="Times New Roman" w:hAnsi="Times New Roman" w:cs="Times New Roman"/>
        </w:rPr>
        <w:t>primary employmen</w:t>
      </w:r>
      <w:r w:rsidR="00B1269E">
        <w:rPr>
          <w:rFonts w:ascii="Times New Roman" w:hAnsi="Times New Roman" w:cs="Times New Roman"/>
        </w:rPr>
        <w:t>t</w:t>
      </w:r>
      <w:r w:rsidR="00A958BD">
        <w:rPr>
          <w:rFonts w:ascii="Times New Roman" w:hAnsi="Times New Roman" w:cs="Times New Roman"/>
        </w:rPr>
        <w:t>:</w:t>
      </w:r>
      <w:r w:rsidR="00B1269E">
        <w:rPr>
          <w:rFonts w:ascii="Times New Roman" w:hAnsi="Times New Roman" w:cs="Times New Roman"/>
        </w:rPr>
        <w:t xml:space="preserve"> </w:t>
      </w:r>
      <w:r w:rsidR="00A958BD">
        <w:rPr>
          <w:rFonts w:ascii="Times New Roman" w:hAnsi="Times New Roman" w:cs="Times New Roman"/>
        </w:rPr>
        <w:t>o</w:t>
      </w:r>
      <w:r w:rsidR="00B1269E">
        <w:rPr>
          <w:rFonts w:ascii="Times New Roman" w:hAnsi="Times New Roman" w:cs="Times New Roman"/>
        </w:rPr>
        <w:t>ur</w:t>
      </w:r>
      <w:r w:rsidR="000C712A">
        <w:rPr>
          <w:rFonts w:ascii="Times New Roman" w:hAnsi="Times New Roman" w:cs="Times New Roman"/>
        </w:rPr>
        <w:t xml:space="preserve"> general</w:t>
      </w:r>
      <w:r w:rsidR="00B1269E">
        <w:rPr>
          <w:rFonts w:ascii="Times New Roman" w:hAnsi="Times New Roman" w:cs="Times New Roman"/>
        </w:rPr>
        <w:t xml:space="preserve"> impression is that today it is far more common for academics to rotate in and out of government and take </w:t>
      </w:r>
      <w:r w:rsidR="00184B4C">
        <w:rPr>
          <w:rFonts w:ascii="Times New Roman" w:hAnsi="Times New Roman" w:cs="Times New Roman"/>
        </w:rPr>
        <w:t xml:space="preserve">paid </w:t>
      </w:r>
      <w:r w:rsidR="00B1269E">
        <w:rPr>
          <w:rFonts w:ascii="Times New Roman" w:hAnsi="Times New Roman" w:cs="Times New Roman"/>
        </w:rPr>
        <w:t xml:space="preserve">consulting positions while </w:t>
      </w:r>
      <w:r w:rsidR="00BA2477">
        <w:rPr>
          <w:rFonts w:ascii="Times New Roman" w:hAnsi="Times New Roman" w:cs="Times New Roman"/>
        </w:rPr>
        <w:t>maintaining their primary employment in</w:t>
      </w:r>
      <w:r w:rsidR="00B1269E">
        <w:rPr>
          <w:rFonts w:ascii="Times New Roman" w:hAnsi="Times New Roman" w:cs="Times New Roman"/>
        </w:rPr>
        <w:t xml:space="preserve"> academia than it was in the past.</w:t>
      </w:r>
      <w:r w:rsidR="00732000" w:rsidRPr="005D0CBE">
        <w:rPr>
          <w:rStyle w:val="FootnoteReference"/>
          <w:rFonts w:ascii="Times New Roman" w:hAnsi="Times New Roman" w:cs="Times New Roman"/>
          <w:rPrChange w:id="341" w:author="Sima Niondi" w:date="2021-10-12T10:17:00Z">
            <w:rPr>
              <w:rStyle w:val="FootnoteReference"/>
            </w:rPr>
          </w:rPrChange>
        </w:rPr>
        <w:footnoteReference w:id="115"/>
      </w:r>
    </w:p>
    <w:p w14:paraId="274B5447" w14:textId="5919A8F6" w:rsidR="003179A7" w:rsidRDefault="003179A7" w:rsidP="00036423">
      <w:pPr>
        <w:spacing w:before="360" w:after="100"/>
        <w:ind w:left="-180" w:right="-180" w:firstLine="900"/>
        <w:jc w:val="center"/>
        <w:rPr>
          <w:rFonts w:ascii="Times New Roman" w:hAnsi="Times New Roman" w:cs="Times New Roman"/>
        </w:rPr>
      </w:pPr>
      <w:r>
        <w:rPr>
          <w:rFonts w:ascii="Times New Roman" w:hAnsi="Times New Roman" w:cs="Times New Roman"/>
        </w:rPr>
        <w:lastRenderedPageBreak/>
        <w:t xml:space="preserve">Figure </w:t>
      </w:r>
      <w:r w:rsidRPr="00DF440D">
        <w:rPr>
          <w:rFonts w:ascii="Times New Roman" w:hAnsi="Times New Roman" w:cs="Times New Roman"/>
          <w:highlight w:val="yellow"/>
        </w:rPr>
        <w:t>XXX</w:t>
      </w:r>
      <w:r>
        <w:rPr>
          <w:rFonts w:ascii="Times New Roman" w:hAnsi="Times New Roman" w:cs="Times New Roman"/>
        </w:rPr>
        <w:t xml:space="preserve"> – The Before and After of FTC Commissioners and DOJ AAG – 1915 to Present</w:t>
      </w:r>
    </w:p>
    <w:p w14:paraId="0C191F80" w14:textId="0DE72F4B" w:rsidR="005A74C7" w:rsidRDefault="00B80408" w:rsidP="005A74C7">
      <w:pPr>
        <w:spacing w:before="100" w:after="100"/>
        <w:ind w:left="-180" w:right="-180"/>
        <w:jc w:val="center"/>
        <w:rPr>
          <w:rFonts w:ascii="Times New Roman" w:hAnsi="Times New Roman" w:cs="Times New Roman"/>
        </w:rPr>
      </w:pPr>
      <w:r>
        <w:rPr>
          <w:rFonts w:ascii="Times New Roman" w:hAnsi="Times New Roman" w:cs="Times New Roman"/>
          <w:noProof/>
        </w:rPr>
        <w:drawing>
          <wp:inline distT="0" distB="0" distL="0" distR="0" wp14:anchorId="74AF7D2D" wp14:editId="1DE2BD7F">
            <wp:extent cx="4452257" cy="2749364"/>
            <wp:effectExtent l="0" t="0" r="5715"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68508" cy="2759400"/>
                    </a:xfrm>
                    <a:prstGeom prst="rect">
                      <a:avLst/>
                    </a:prstGeom>
                  </pic:spPr>
                </pic:pic>
              </a:graphicData>
            </a:graphic>
          </wp:inline>
        </w:drawing>
      </w:r>
      <w:r>
        <w:rPr>
          <w:rFonts w:ascii="Times New Roman" w:hAnsi="Times New Roman" w:cs="Times New Roman"/>
          <w:noProof/>
        </w:rPr>
        <w:drawing>
          <wp:inline distT="0" distB="0" distL="0" distR="0" wp14:anchorId="19CBC283" wp14:editId="297A0B92">
            <wp:extent cx="4430486" cy="2735920"/>
            <wp:effectExtent l="0" t="0" r="190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4503" cy="2744576"/>
                    </a:xfrm>
                    <a:prstGeom prst="rect">
                      <a:avLst/>
                    </a:prstGeom>
                  </pic:spPr>
                </pic:pic>
              </a:graphicData>
            </a:graphic>
          </wp:inline>
        </w:drawing>
      </w:r>
    </w:p>
    <w:p w14:paraId="3ADA177D" w14:textId="5A836A84" w:rsidR="005A74C7" w:rsidRPr="00075A26" w:rsidRDefault="0085293F" w:rsidP="00075A26">
      <w:pPr>
        <w:spacing w:before="100" w:after="100"/>
        <w:ind w:left="-180" w:right="-180"/>
        <w:rPr>
          <w:rFonts w:ascii="Times New Roman" w:hAnsi="Times New Roman" w:cs="Times New Roman"/>
          <w:sz w:val="20"/>
          <w:szCs w:val="20"/>
        </w:rPr>
      </w:pPr>
      <w:r w:rsidRPr="0085293F">
        <w:rPr>
          <w:rFonts w:ascii="Times New Roman" w:hAnsi="Times New Roman" w:cs="Times New Roman"/>
          <w:sz w:val="20"/>
          <w:szCs w:val="20"/>
        </w:rPr>
        <w:tab/>
      </w:r>
      <w:r w:rsidRPr="0085293F">
        <w:rPr>
          <w:rFonts w:ascii="Times New Roman" w:hAnsi="Times New Roman" w:cs="Times New Roman"/>
          <w:sz w:val="20"/>
          <w:szCs w:val="20"/>
        </w:rPr>
        <w:tab/>
      </w:r>
      <w:r w:rsidRPr="0085293F">
        <w:rPr>
          <w:rFonts w:ascii="Times New Roman" w:hAnsi="Times New Roman" w:cs="Times New Roman"/>
          <w:sz w:val="20"/>
          <w:szCs w:val="20"/>
        </w:rPr>
        <w:tab/>
      </w:r>
      <w:commentRangeStart w:id="342"/>
      <w:commentRangeStart w:id="343"/>
      <w:r w:rsidRPr="0085293F">
        <w:rPr>
          <w:rFonts w:ascii="Times New Roman" w:hAnsi="Times New Roman" w:cs="Times New Roman"/>
          <w:sz w:val="20"/>
          <w:szCs w:val="20"/>
        </w:rPr>
        <w:t xml:space="preserve">Source: </w:t>
      </w:r>
      <w:r>
        <w:rPr>
          <w:rFonts w:ascii="Times New Roman" w:hAnsi="Times New Roman" w:cs="Times New Roman"/>
          <w:sz w:val="20"/>
          <w:szCs w:val="20"/>
        </w:rPr>
        <w:t>Multiple varied sources</w:t>
      </w:r>
      <w:commentRangeEnd w:id="342"/>
      <w:r>
        <w:rPr>
          <w:rStyle w:val="CommentReference"/>
        </w:rPr>
        <w:commentReference w:id="342"/>
      </w:r>
      <w:commentRangeEnd w:id="343"/>
      <w:r w:rsidR="005D0CBE">
        <w:rPr>
          <w:rStyle w:val="CommentReference"/>
        </w:rPr>
        <w:commentReference w:id="343"/>
      </w:r>
    </w:p>
    <w:p w14:paraId="354D9A5E" w14:textId="3DFAE8FD" w:rsidR="00687411" w:rsidRDefault="00050507" w:rsidP="00075A26">
      <w:pPr>
        <w:spacing w:before="360" w:after="100"/>
        <w:ind w:left="-180" w:right="-180" w:firstLine="900"/>
        <w:jc w:val="both"/>
        <w:rPr>
          <w:rFonts w:ascii="Times New Roman" w:hAnsi="Times New Roman" w:cs="Times New Roman"/>
        </w:rPr>
      </w:pPr>
      <w:r>
        <w:rPr>
          <w:rFonts w:ascii="Times New Roman" w:hAnsi="Times New Roman" w:cs="Times New Roman"/>
        </w:rPr>
        <w:t xml:space="preserve">Understand leadership incentives </w:t>
      </w:r>
      <w:r w:rsidR="00EE7855">
        <w:rPr>
          <w:rFonts w:ascii="Times New Roman" w:hAnsi="Times New Roman" w:cs="Times New Roman"/>
        </w:rPr>
        <w:t>paints only a partial picture</w:t>
      </w:r>
      <w:r>
        <w:rPr>
          <w:rFonts w:ascii="Times New Roman" w:hAnsi="Times New Roman" w:cs="Times New Roman"/>
        </w:rPr>
        <w:t>, as t</w:t>
      </w:r>
      <w:r w:rsidR="00B1269E">
        <w:rPr>
          <w:rFonts w:ascii="Times New Roman" w:hAnsi="Times New Roman" w:cs="Times New Roman"/>
        </w:rPr>
        <w:t>he FTC and DOJ depend on</w:t>
      </w:r>
      <w:r w:rsidR="00B332E6">
        <w:rPr>
          <w:rFonts w:ascii="Times New Roman" w:hAnsi="Times New Roman" w:cs="Times New Roman"/>
        </w:rPr>
        <w:t xml:space="preserve"> a large body of</w:t>
      </w:r>
      <w:r w:rsidR="00B1269E">
        <w:rPr>
          <w:rFonts w:ascii="Times New Roman" w:hAnsi="Times New Roman" w:cs="Times New Roman"/>
        </w:rPr>
        <w:t xml:space="preserve"> civil servants to carry out their functions. We initially hoped to see whether civil servants revolved out of government and into private</w:t>
      </w:r>
      <w:ins w:id="344" w:author="Sima Niondi" w:date="2021-10-12T15:44:00Z">
        <w:r w:rsidR="00455573">
          <w:rPr>
            <w:rFonts w:ascii="Times New Roman" w:hAnsi="Times New Roman" w:cs="Times New Roman"/>
          </w:rPr>
          <w:t>-</w:t>
        </w:r>
      </w:ins>
      <w:del w:id="345" w:author="Sima Niondi" w:date="2021-10-12T15:44:00Z">
        <w:r w:rsidR="00B1269E" w:rsidDel="00455573">
          <w:rPr>
            <w:rFonts w:ascii="Times New Roman" w:hAnsi="Times New Roman" w:cs="Times New Roman"/>
          </w:rPr>
          <w:delText xml:space="preserve"> </w:delText>
        </w:r>
      </w:del>
      <w:r w:rsidR="00B1269E">
        <w:rPr>
          <w:rFonts w:ascii="Times New Roman" w:hAnsi="Times New Roman" w:cs="Times New Roman"/>
        </w:rPr>
        <w:t xml:space="preserve">sector jobs at an increasing rate like their leaders. However, we have been unable </w:t>
      </w:r>
      <w:r w:rsidR="00CE6A3D">
        <w:rPr>
          <w:rFonts w:ascii="Times New Roman" w:hAnsi="Times New Roman" w:cs="Times New Roman"/>
        </w:rPr>
        <w:t xml:space="preserve">to </w:t>
      </w:r>
      <w:r w:rsidR="00B1269E">
        <w:rPr>
          <w:rFonts w:ascii="Times New Roman" w:hAnsi="Times New Roman" w:cs="Times New Roman"/>
        </w:rPr>
        <w:t>find relevant</w:t>
      </w:r>
      <w:r w:rsidR="004B3F7F">
        <w:rPr>
          <w:rFonts w:ascii="Times New Roman" w:hAnsi="Times New Roman" w:cs="Times New Roman"/>
        </w:rPr>
        <w:t xml:space="preserve"> and reliable</w:t>
      </w:r>
      <w:r w:rsidR="00B1269E">
        <w:rPr>
          <w:rFonts w:ascii="Times New Roman" w:hAnsi="Times New Roman" w:cs="Times New Roman"/>
        </w:rPr>
        <w:t xml:space="preserve"> data on tenure length and post-government positions</w:t>
      </w:r>
      <w:ins w:id="346" w:author="Sima Niondi" w:date="2021-10-12T10:21:00Z">
        <w:r w:rsidR="003B0721">
          <w:rPr>
            <w:rFonts w:ascii="Times New Roman" w:hAnsi="Times New Roman" w:cs="Times New Roman"/>
          </w:rPr>
          <w:t xml:space="preserve"> for agency staff</w:t>
        </w:r>
      </w:ins>
      <w:r w:rsidR="009A727F">
        <w:rPr>
          <w:rFonts w:ascii="Times New Roman" w:hAnsi="Times New Roman" w:cs="Times New Roman"/>
        </w:rPr>
        <w:t xml:space="preserve">. </w:t>
      </w:r>
      <w:r w:rsidR="005B34EA">
        <w:rPr>
          <w:rFonts w:ascii="Times New Roman" w:hAnsi="Times New Roman" w:cs="Times New Roman"/>
        </w:rPr>
        <w:t xml:space="preserve">As a </w:t>
      </w:r>
      <w:r w:rsidR="00075A26">
        <w:rPr>
          <w:rFonts w:ascii="Times New Roman" w:hAnsi="Times New Roman" w:cs="Times New Roman"/>
        </w:rPr>
        <w:t>second-best</w:t>
      </w:r>
      <w:r w:rsidR="005B34EA">
        <w:rPr>
          <w:rFonts w:ascii="Times New Roman" w:hAnsi="Times New Roman" w:cs="Times New Roman"/>
        </w:rPr>
        <w:t xml:space="preserve"> approach, we look at changes in their </w:t>
      </w:r>
      <w:r w:rsidR="005B34EA" w:rsidRPr="0093558E">
        <w:rPr>
          <w:rFonts w:ascii="Times New Roman" w:hAnsi="Times New Roman" w:cs="Times New Roman"/>
          <w:i/>
        </w:rPr>
        <w:t>incentives</w:t>
      </w:r>
      <w:r w:rsidR="005B34EA">
        <w:rPr>
          <w:rFonts w:ascii="Times New Roman" w:hAnsi="Times New Roman" w:cs="Times New Roman"/>
        </w:rPr>
        <w:t xml:space="preserve"> to leave government posts for the private sector. To do so, we look at</w:t>
      </w:r>
      <w:r w:rsidR="00A75C97">
        <w:rPr>
          <w:rFonts w:ascii="Times New Roman" w:hAnsi="Times New Roman" w:cs="Times New Roman"/>
        </w:rPr>
        <w:t xml:space="preserve"> </w:t>
      </w:r>
      <w:r w:rsidR="009A727F">
        <w:rPr>
          <w:rFonts w:ascii="Times New Roman" w:hAnsi="Times New Roman" w:cs="Times New Roman"/>
        </w:rPr>
        <w:t xml:space="preserve">the differential in salaries between </w:t>
      </w:r>
      <w:r w:rsidR="00A75C97">
        <w:rPr>
          <w:rFonts w:ascii="Times New Roman" w:hAnsi="Times New Roman" w:cs="Times New Roman"/>
        </w:rPr>
        <w:t xml:space="preserve">a </w:t>
      </w:r>
      <w:r w:rsidR="00A75C97">
        <w:rPr>
          <w:rFonts w:ascii="Times New Roman" w:hAnsi="Times New Roman" w:cs="Times New Roman"/>
        </w:rPr>
        <w:lastRenderedPageBreak/>
        <w:t xml:space="preserve">similar position in </w:t>
      </w:r>
      <w:r w:rsidR="009A727F">
        <w:rPr>
          <w:rFonts w:ascii="Times New Roman" w:hAnsi="Times New Roman" w:cs="Times New Roman"/>
        </w:rPr>
        <w:t xml:space="preserve">government </w:t>
      </w:r>
      <w:r w:rsidR="00A75C97">
        <w:rPr>
          <w:rFonts w:ascii="Times New Roman" w:hAnsi="Times New Roman" w:cs="Times New Roman"/>
        </w:rPr>
        <w:t>and in private practice</w:t>
      </w:r>
      <w:r w:rsidR="007314F0">
        <w:rPr>
          <w:rFonts w:ascii="Times New Roman" w:hAnsi="Times New Roman" w:cs="Times New Roman"/>
        </w:rPr>
        <w:t>.</w:t>
      </w:r>
      <w:r w:rsidR="005B34EA">
        <w:rPr>
          <w:rFonts w:ascii="Times New Roman" w:hAnsi="Times New Roman" w:cs="Times New Roman"/>
        </w:rPr>
        <w:t xml:space="preserve"> The greater that differential, the more difficult it will be for government officials to resist the lure of the private sector.</w:t>
      </w:r>
    </w:p>
    <w:p w14:paraId="3C9DAE33" w14:textId="16A39350" w:rsidR="00483C53" w:rsidRDefault="00483C53" w:rsidP="001D55BF">
      <w:pPr>
        <w:spacing w:before="100" w:after="100"/>
        <w:ind w:left="-180" w:right="-180" w:firstLine="900"/>
        <w:jc w:val="both"/>
        <w:rPr>
          <w:rFonts w:ascii="Times New Roman" w:hAnsi="Times New Roman" w:cs="Times New Roman"/>
        </w:rPr>
      </w:pPr>
      <w:r>
        <w:rPr>
          <w:rFonts w:ascii="Times New Roman" w:hAnsi="Times New Roman" w:cs="Times New Roman"/>
        </w:rPr>
        <w:t xml:space="preserve">Figure </w:t>
      </w:r>
      <w:r w:rsidRPr="003B1E9A">
        <w:rPr>
          <w:rFonts w:ascii="Times New Roman" w:hAnsi="Times New Roman" w:cs="Times New Roman"/>
          <w:highlight w:val="yellow"/>
        </w:rPr>
        <w:t>XXX</w:t>
      </w:r>
      <w:r>
        <w:rPr>
          <w:rFonts w:ascii="Times New Roman" w:hAnsi="Times New Roman" w:cs="Times New Roman"/>
        </w:rPr>
        <w:t xml:space="preserve"> below </w:t>
      </w:r>
      <w:r w:rsidR="004361CE">
        <w:rPr>
          <w:rFonts w:ascii="Times New Roman" w:hAnsi="Times New Roman" w:cs="Times New Roman"/>
        </w:rPr>
        <w:t xml:space="preserve">tracks the compensation over time of several public </w:t>
      </w:r>
      <w:r w:rsidR="0031735A">
        <w:rPr>
          <w:rFonts w:ascii="Times New Roman" w:hAnsi="Times New Roman" w:cs="Times New Roman"/>
        </w:rPr>
        <w:t xml:space="preserve">employment </w:t>
      </w:r>
      <w:r w:rsidR="004361CE">
        <w:rPr>
          <w:rFonts w:ascii="Times New Roman" w:hAnsi="Times New Roman" w:cs="Times New Roman"/>
        </w:rPr>
        <w:t>positions</w:t>
      </w:r>
      <w:r w:rsidR="0031735A">
        <w:rPr>
          <w:rFonts w:ascii="Times New Roman" w:hAnsi="Times New Roman" w:cs="Times New Roman"/>
        </w:rPr>
        <w:t xml:space="preserve">, comparing it to the average compensation per equity partner of </w:t>
      </w:r>
      <w:r w:rsidR="00E03E50">
        <w:rPr>
          <w:rFonts w:ascii="Times New Roman" w:hAnsi="Times New Roman" w:cs="Times New Roman"/>
        </w:rPr>
        <w:t xml:space="preserve">the top-100 US law firms </w:t>
      </w:r>
      <w:r w:rsidR="0031735A">
        <w:rPr>
          <w:rFonts w:ascii="Times New Roman" w:hAnsi="Times New Roman" w:cs="Times New Roman"/>
        </w:rPr>
        <w:t xml:space="preserve">and to the </w:t>
      </w:r>
      <w:r w:rsidR="003D63E3">
        <w:rPr>
          <w:rFonts w:ascii="Times New Roman" w:hAnsi="Times New Roman" w:cs="Times New Roman"/>
        </w:rPr>
        <w:t xml:space="preserve">median </w:t>
      </w:r>
      <w:r w:rsidR="0031735A">
        <w:rPr>
          <w:rFonts w:ascii="Times New Roman" w:hAnsi="Times New Roman" w:cs="Times New Roman"/>
        </w:rPr>
        <w:t xml:space="preserve">cost of </w:t>
      </w:r>
      <w:r w:rsidR="003D63E3">
        <w:rPr>
          <w:rFonts w:ascii="Times New Roman" w:hAnsi="Times New Roman" w:cs="Times New Roman"/>
        </w:rPr>
        <w:t xml:space="preserve">houses sold in the </w:t>
      </w:r>
      <w:r w:rsidR="0031735A">
        <w:rPr>
          <w:rFonts w:ascii="Times New Roman" w:hAnsi="Times New Roman" w:cs="Times New Roman"/>
        </w:rPr>
        <w:t>Washington D.C.</w:t>
      </w:r>
      <w:r w:rsidR="003D63E3">
        <w:rPr>
          <w:rFonts w:ascii="Times New Roman" w:hAnsi="Times New Roman" w:cs="Times New Roman"/>
        </w:rPr>
        <w:t xml:space="preserve"> area</w:t>
      </w:r>
      <w:r w:rsidR="0031735A">
        <w:rPr>
          <w:rFonts w:ascii="Times New Roman" w:hAnsi="Times New Roman" w:cs="Times New Roman"/>
        </w:rPr>
        <w:t xml:space="preserve">, where most </w:t>
      </w:r>
      <w:ins w:id="347" w:author="Sima Niondi" w:date="2021-10-12T10:22:00Z">
        <w:r w:rsidR="003B0721">
          <w:rPr>
            <w:rFonts w:ascii="Times New Roman" w:hAnsi="Times New Roman" w:cs="Times New Roman"/>
          </w:rPr>
          <w:t>staffers reside</w:t>
        </w:r>
      </w:ins>
      <w:del w:id="348" w:author="Sima Niondi" w:date="2021-10-12T10:22:00Z">
        <w:r w:rsidR="0031735A" w:rsidDel="003B0721">
          <w:rPr>
            <w:rFonts w:ascii="Times New Roman" w:hAnsi="Times New Roman" w:cs="Times New Roman"/>
          </w:rPr>
          <w:delText xml:space="preserve">of the staff </w:delText>
        </w:r>
        <w:r w:rsidR="005B34EA" w:rsidDel="003B0721">
          <w:rPr>
            <w:rFonts w:ascii="Times New Roman" w:hAnsi="Times New Roman" w:cs="Times New Roman"/>
          </w:rPr>
          <w:delText>resides</w:delText>
        </w:r>
      </w:del>
      <w:r w:rsidR="0031735A">
        <w:rPr>
          <w:rFonts w:ascii="Times New Roman" w:hAnsi="Times New Roman" w:cs="Times New Roman"/>
        </w:rPr>
        <w:t xml:space="preserve">. </w:t>
      </w:r>
      <w:r w:rsidR="000D3765">
        <w:rPr>
          <w:rFonts w:ascii="Times New Roman" w:hAnsi="Times New Roman" w:cs="Times New Roman"/>
        </w:rPr>
        <w:t>For comparison, we also add data o</w:t>
      </w:r>
      <w:r w:rsidR="0083341C">
        <w:rPr>
          <w:rFonts w:ascii="Times New Roman" w:hAnsi="Times New Roman" w:cs="Times New Roman"/>
        </w:rPr>
        <w:t>n</w:t>
      </w:r>
      <w:r w:rsidR="000D3765">
        <w:rPr>
          <w:rFonts w:ascii="Times New Roman" w:hAnsi="Times New Roman" w:cs="Times New Roman"/>
        </w:rPr>
        <w:t xml:space="preserve"> first-year associate </w:t>
      </w:r>
      <w:r w:rsidR="0083341C">
        <w:rPr>
          <w:rFonts w:ascii="Times New Roman" w:hAnsi="Times New Roman" w:cs="Times New Roman"/>
        </w:rPr>
        <w:t xml:space="preserve">pay </w:t>
      </w:r>
      <w:r w:rsidR="000D3765">
        <w:rPr>
          <w:rFonts w:ascii="Times New Roman" w:hAnsi="Times New Roman" w:cs="Times New Roman"/>
        </w:rPr>
        <w:t>in top-tier law firm</w:t>
      </w:r>
      <w:r w:rsidR="004904A4">
        <w:rPr>
          <w:rFonts w:ascii="Times New Roman" w:hAnsi="Times New Roman" w:cs="Times New Roman"/>
        </w:rPr>
        <w:t>s</w:t>
      </w:r>
      <w:r w:rsidR="000D3765">
        <w:rPr>
          <w:rFonts w:ascii="Times New Roman" w:hAnsi="Times New Roman" w:cs="Times New Roman"/>
        </w:rPr>
        <w:t>.</w:t>
      </w:r>
      <w:r w:rsidR="004B1C2B">
        <w:rPr>
          <w:rFonts w:ascii="Times New Roman" w:hAnsi="Times New Roman" w:cs="Times New Roman"/>
        </w:rPr>
        <w:t xml:space="preserve"> </w:t>
      </w:r>
      <w:r w:rsidR="0031735A">
        <w:rPr>
          <w:rFonts w:ascii="Times New Roman" w:hAnsi="Times New Roman" w:cs="Times New Roman"/>
        </w:rPr>
        <w:t xml:space="preserve">This number is presented both adjusted solely </w:t>
      </w:r>
      <w:del w:id="349" w:author="Sima Niondi" w:date="2021-10-12T10:24:00Z">
        <w:r w:rsidR="0031735A" w:rsidDel="003B0721">
          <w:rPr>
            <w:rFonts w:ascii="Times New Roman" w:hAnsi="Times New Roman" w:cs="Times New Roman"/>
          </w:rPr>
          <w:delText xml:space="preserve">per </w:delText>
        </w:r>
      </w:del>
      <w:ins w:id="350" w:author="Sima Niondi" w:date="2021-10-12T10:24:00Z">
        <w:r w:rsidR="003B0721">
          <w:rPr>
            <w:rFonts w:ascii="Times New Roman" w:hAnsi="Times New Roman" w:cs="Times New Roman"/>
          </w:rPr>
          <w:t xml:space="preserve">for </w:t>
        </w:r>
      </w:ins>
      <w:r w:rsidR="0031735A">
        <w:rPr>
          <w:rFonts w:ascii="Times New Roman" w:hAnsi="Times New Roman" w:cs="Times New Roman"/>
        </w:rPr>
        <w:t xml:space="preserve">inflation and adjusted </w:t>
      </w:r>
      <w:del w:id="351" w:author="Sima Niondi" w:date="2021-10-12T10:24:00Z">
        <w:r w:rsidR="0031735A" w:rsidDel="003B0721">
          <w:rPr>
            <w:rFonts w:ascii="Times New Roman" w:hAnsi="Times New Roman" w:cs="Times New Roman"/>
          </w:rPr>
          <w:delText xml:space="preserve">per </w:delText>
        </w:r>
      </w:del>
      <w:ins w:id="352" w:author="Sima Niondi" w:date="2021-10-12T10:24:00Z">
        <w:r w:rsidR="003B0721">
          <w:rPr>
            <w:rFonts w:ascii="Times New Roman" w:hAnsi="Times New Roman" w:cs="Times New Roman"/>
          </w:rPr>
          <w:t xml:space="preserve">for </w:t>
        </w:r>
      </w:ins>
      <w:r w:rsidR="0031735A">
        <w:rPr>
          <w:rFonts w:ascii="Times New Roman" w:hAnsi="Times New Roman" w:cs="Times New Roman"/>
        </w:rPr>
        <w:t xml:space="preserve">inflation and </w:t>
      </w:r>
      <w:del w:id="353" w:author="Sima Niondi" w:date="2021-10-12T10:24:00Z">
        <w:r w:rsidR="0031735A" w:rsidDel="003B0721">
          <w:rPr>
            <w:rFonts w:ascii="Times New Roman" w:hAnsi="Times New Roman" w:cs="Times New Roman"/>
          </w:rPr>
          <w:delText xml:space="preserve">per </w:delText>
        </w:r>
      </w:del>
      <w:ins w:id="354" w:author="Sima Niondi" w:date="2021-10-12T10:24:00Z">
        <w:r w:rsidR="003B0721">
          <w:rPr>
            <w:rFonts w:ascii="Times New Roman" w:hAnsi="Times New Roman" w:cs="Times New Roman"/>
          </w:rPr>
          <w:t xml:space="preserve">for </w:t>
        </w:r>
      </w:ins>
      <w:r w:rsidR="0031735A">
        <w:rPr>
          <w:rFonts w:ascii="Times New Roman" w:hAnsi="Times New Roman" w:cs="Times New Roman"/>
        </w:rPr>
        <w:t>GDP</w:t>
      </w:r>
      <w:r w:rsidR="005B34EA">
        <w:rPr>
          <w:rFonts w:ascii="Times New Roman" w:hAnsi="Times New Roman" w:cs="Times New Roman"/>
        </w:rPr>
        <w:t xml:space="preserve"> g</w:t>
      </w:r>
      <w:r w:rsidR="0031735A">
        <w:rPr>
          <w:rFonts w:ascii="Times New Roman" w:hAnsi="Times New Roman" w:cs="Times New Roman"/>
        </w:rPr>
        <w:t xml:space="preserve">rowth. </w:t>
      </w:r>
    </w:p>
    <w:p w14:paraId="7517B914" w14:textId="45EA0EE9" w:rsidR="0034147E" w:rsidRDefault="0034147E" w:rsidP="001D55BF">
      <w:pPr>
        <w:spacing w:before="360" w:after="100"/>
        <w:ind w:left="-180" w:right="-180" w:firstLine="900"/>
        <w:jc w:val="both"/>
        <w:rPr>
          <w:rFonts w:ascii="Times New Roman" w:hAnsi="Times New Roman" w:cs="Times New Roman"/>
          <w:noProof/>
        </w:rPr>
      </w:pPr>
      <w:r>
        <w:rPr>
          <w:rFonts w:ascii="Times New Roman" w:hAnsi="Times New Roman" w:cs="Times New Roman"/>
        </w:rPr>
        <w:t>Figure</w:t>
      </w:r>
      <w:r>
        <w:rPr>
          <w:rFonts w:ascii="Times New Roman" w:hAnsi="Times New Roman" w:cs="Times New Roman"/>
          <w:noProof/>
        </w:rPr>
        <w:t xml:space="preserve"> </w:t>
      </w:r>
      <w:r w:rsidRPr="00A21F92">
        <w:rPr>
          <w:rFonts w:ascii="Times New Roman" w:hAnsi="Times New Roman" w:cs="Times New Roman"/>
          <w:noProof/>
          <w:highlight w:val="yellow"/>
        </w:rPr>
        <w:t>XXX:</w:t>
      </w:r>
      <w:r>
        <w:rPr>
          <w:rFonts w:ascii="Times New Roman" w:hAnsi="Times New Roman" w:cs="Times New Roman"/>
          <w:noProof/>
        </w:rPr>
        <w:t xml:space="preserve"> Real Salary in </w:t>
      </w:r>
      <w:r w:rsidR="00075A26">
        <w:rPr>
          <w:rFonts w:ascii="Times New Roman" w:hAnsi="Times New Roman" w:cs="Times New Roman"/>
          <w:noProof/>
        </w:rPr>
        <w:t>Constant 2011</w:t>
      </w:r>
      <w:r>
        <w:rPr>
          <w:rFonts w:ascii="Times New Roman" w:hAnsi="Times New Roman" w:cs="Times New Roman"/>
          <w:noProof/>
        </w:rPr>
        <w:t>$ for lawyers in the public and private sector</w:t>
      </w:r>
    </w:p>
    <w:p w14:paraId="51861272" w14:textId="0BB17F53" w:rsidR="0031735A" w:rsidRDefault="005A608E" w:rsidP="001D55BF">
      <w:pPr>
        <w:spacing w:before="100" w:after="360"/>
        <w:ind w:left="-180" w:right="-180"/>
        <w:jc w:val="center"/>
        <w:rPr>
          <w:noProof/>
        </w:rPr>
      </w:pPr>
      <w:r>
        <w:rPr>
          <w:noProof/>
        </w:rPr>
        <w:drawing>
          <wp:inline distT="0" distB="0" distL="0" distR="0" wp14:anchorId="17893B36" wp14:editId="63E2B7C9">
            <wp:extent cx="5943600" cy="3670300"/>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336E5CCF" w14:textId="0EFCF05D" w:rsidR="005A608E" w:rsidRDefault="005A608E" w:rsidP="001D55BF">
      <w:pPr>
        <w:spacing w:before="100" w:after="360"/>
        <w:ind w:left="-180" w:right="-180"/>
        <w:jc w:val="center"/>
        <w:rPr>
          <w:noProof/>
        </w:rPr>
      </w:pPr>
      <w:r>
        <w:rPr>
          <w:noProof/>
        </w:rPr>
        <w:lastRenderedPageBreak/>
        <w:drawing>
          <wp:inline distT="0" distB="0" distL="0" distR="0" wp14:anchorId="189DEBB1" wp14:editId="15B5D617">
            <wp:extent cx="5943600" cy="367030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70300"/>
                    </a:xfrm>
                    <a:prstGeom prst="rect">
                      <a:avLst/>
                    </a:prstGeom>
                  </pic:spPr>
                </pic:pic>
              </a:graphicData>
            </a:graphic>
          </wp:inline>
        </w:drawing>
      </w:r>
    </w:p>
    <w:p w14:paraId="22E74329" w14:textId="77777777" w:rsidR="0034147E" w:rsidRDefault="0034147E" w:rsidP="005A74C7">
      <w:pPr>
        <w:spacing w:before="100" w:after="100"/>
        <w:ind w:left="-180" w:right="-180"/>
        <w:jc w:val="both"/>
        <w:rPr>
          <w:rFonts w:ascii="Times New Roman" w:hAnsi="Times New Roman" w:cs="Times New Roman"/>
        </w:rPr>
      </w:pPr>
    </w:p>
    <w:p w14:paraId="4F413CFF" w14:textId="5D30889D" w:rsidR="00E45958" w:rsidRDefault="0031735A" w:rsidP="00BA6AC5">
      <w:pPr>
        <w:spacing w:before="100" w:after="100"/>
        <w:ind w:left="-180" w:right="-180" w:firstLine="900"/>
        <w:jc w:val="both"/>
        <w:rPr>
          <w:rFonts w:ascii="Times New Roman" w:hAnsi="Times New Roman" w:cs="Times New Roman"/>
        </w:rPr>
      </w:pPr>
      <w:r w:rsidRPr="00BA6AC5">
        <w:rPr>
          <w:rFonts w:ascii="Times New Roman" w:hAnsi="Times New Roman" w:cs="Times New Roman"/>
        </w:rPr>
        <w:t xml:space="preserve">As </w:t>
      </w:r>
      <w:ins w:id="355" w:author="Sima Niondi" w:date="2021-10-12T10:25:00Z">
        <w:r w:rsidR="003B0721">
          <w:rPr>
            <w:rFonts w:ascii="Times New Roman" w:hAnsi="Times New Roman" w:cs="Times New Roman"/>
          </w:rPr>
          <w:t>the figures demonstrate</w:t>
        </w:r>
      </w:ins>
      <w:del w:id="356" w:author="Sima Niondi" w:date="2021-10-12T10:25:00Z">
        <w:r w:rsidRPr="00BA6AC5" w:rsidDel="003B0721">
          <w:rPr>
            <w:rFonts w:ascii="Times New Roman" w:hAnsi="Times New Roman" w:cs="Times New Roman"/>
          </w:rPr>
          <w:delText>can be seen</w:delText>
        </w:r>
      </w:del>
      <w:r w:rsidRPr="00BA6AC5">
        <w:rPr>
          <w:rFonts w:ascii="Times New Roman" w:hAnsi="Times New Roman" w:cs="Times New Roman"/>
        </w:rPr>
        <w:t>, the periods of strong antitrust enforcement (pre-1975</w:t>
      </w:r>
      <w:r w:rsidR="007D6A0A">
        <w:rPr>
          <w:rFonts w:ascii="Times New Roman" w:hAnsi="Times New Roman" w:cs="Times New Roman"/>
        </w:rPr>
        <w:t>/1980</w:t>
      </w:r>
      <w:r w:rsidRPr="00BA6AC5">
        <w:rPr>
          <w:rFonts w:ascii="Times New Roman" w:hAnsi="Times New Roman" w:cs="Times New Roman"/>
        </w:rPr>
        <w:t xml:space="preserve">) are directly </w:t>
      </w:r>
      <w:r w:rsidR="002435D9" w:rsidRPr="00BA6AC5">
        <w:rPr>
          <w:rFonts w:ascii="Times New Roman" w:hAnsi="Times New Roman" w:cs="Times New Roman"/>
        </w:rPr>
        <w:t xml:space="preserve">correlated </w:t>
      </w:r>
      <w:r w:rsidRPr="00BA6AC5">
        <w:rPr>
          <w:rFonts w:ascii="Times New Roman" w:hAnsi="Times New Roman" w:cs="Times New Roman"/>
        </w:rPr>
        <w:t xml:space="preserve">with a </w:t>
      </w:r>
      <w:r w:rsidR="00865E7F" w:rsidRPr="00BA6AC5">
        <w:rPr>
          <w:rFonts w:ascii="Times New Roman" w:hAnsi="Times New Roman" w:cs="Times New Roman"/>
        </w:rPr>
        <w:t xml:space="preserve">significantly lower salary differential between an equity partner in a law firm and </w:t>
      </w:r>
      <w:r w:rsidR="00E03E50" w:rsidRPr="00BA6AC5">
        <w:rPr>
          <w:rFonts w:ascii="Times New Roman" w:hAnsi="Times New Roman" w:cs="Times New Roman"/>
        </w:rPr>
        <w:t>an</w:t>
      </w:r>
      <w:r w:rsidR="00865E7F" w:rsidRPr="00BA6AC5">
        <w:rPr>
          <w:rFonts w:ascii="Times New Roman" w:hAnsi="Times New Roman" w:cs="Times New Roman"/>
        </w:rPr>
        <w:t xml:space="preserve"> FTC</w:t>
      </w:r>
      <w:ins w:id="357" w:author="Sima Niondi" w:date="2021-10-12T10:26:00Z">
        <w:r w:rsidR="003B0721">
          <w:rPr>
            <w:rFonts w:ascii="Times New Roman" w:hAnsi="Times New Roman" w:cs="Times New Roman"/>
          </w:rPr>
          <w:t xml:space="preserve"> or </w:t>
        </w:r>
      </w:ins>
      <w:del w:id="358" w:author="Sima Niondi" w:date="2021-10-12T10:26:00Z">
        <w:r w:rsidR="00E45958" w:rsidRPr="00BA6AC5" w:rsidDel="003B0721">
          <w:rPr>
            <w:rFonts w:ascii="Times New Roman" w:hAnsi="Times New Roman" w:cs="Times New Roman"/>
          </w:rPr>
          <w:delText>/</w:delText>
        </w:r>
      </w:del>
      <w:r w:rsidR="00E45958" w:rsidRPr="00BA6AC5">
        <w:rPr>
          <w:rFonts w:ascii="Times New Roman" w:hAnsi="Times New Roman" w:cs="Times New Roman"/>
        </w:rPr>
        <w:t>D</w:t>
      </w:r>
      <w:ins w:id="359" w:author="Sima Niondi" w:date="2021-10-12T10:26:00Z">
        <w:r w:rsidR="003B0721">
          <w:rPr>
            <w:rFonts w:ascii="Times New Roman" w:hAnsi="Times New Roman" w:cs="Times New Roman"/>
          </w:rPr>
          <w:t>O</w:t>
        </w:r>
      </w:ins>
      <w:del w:id="360" w:author="Sima Niondi" w:date="2021-10-12T10:26:00Z">
        <w:r w:rsidR="00E45958" w:rsidRPr="00BA6AC5" w:rsidDel="003B0721">
          <w:rPr>
            <w:rFonts w:ascii="Times New Roman" w:hAnsi="Times New Roman" w:cs="Times New Roman"/>
          </w:rPr>
          <w:delText>o</w:delText>
        </w:r>
      </w:del>
      <w:r w:rsidR="00E45958" w:rsidRPr="00BA6AC5">
        <w:rPr>
          <w:rFonts w:ascii="Times New Roman" w:hAnsi="Times New Roman" w:cs="Times New Roman"/>
        </w:rPr>
        <w:t>J</w:t>
      </w:r>
      <w:r w:rsidR="00865E7F" w:rsidRPr="00BA6AC5">
        <w:rPr>
          <w:rFonts w:ascii="Times New Roman" w:hAnsi="Times New Roman" w:cs="Times New Roman"/>
        </w:rPr>
        <w:t xml:space="preserve"> </w:t>
      </w:r>
      <w:ins w:id="361" w:author="Sima Niondi" w:date="2021-10-12T10:26:00Z">
        <w:r w:rsidR="003B0721">
          <w:rPr>
            <w:rFonts w:ascii="Times New Roman" w:hAnsi="Times New Roman" w:cs="Times New Roman"/>
          </w:rPr>
          <w:t>s</w:t>
        </w:r>
      </w:ins>
      <w:del w:id="362" w:author="Sima Niondi" w:date="2021-10-12T10:26:00Z">
        <w:r w:rsidR="00865E7F" w:rsidRPr="00BA6AC5" w:rsidDel="003B0721">
          <w:rPr>
            <w:rFonts w:ascii="Times New Roman" w:hAnsi="Times New Roman" w:cs="Times New Roman"/>
          </w:rPr>
          <w:delText>S</w:delText>
        </w:r>
      </w:del>
      <w:r w:rsidR="00865E7F" w:rsidRPr="00BA6AC5">
        <w:rPr>
          <w:rFonts w:ascii="Times New Roman" w:hAnsi="Times New Roman" w:cs="Times New Roman"/>
        </w:rPr>
        <w:t>taff</w:t>
      </w:r>
      <w:r w:rsidR="00E03E50" w:rsidRPr="00BA6AC5">
        <w:rPr>
          <w:rFonts w:ascii="Times New Roman" w:hAnsi="Times New Roman" w:cs="Times New Roman"/>
        </w:rPr>
        <w:t xml:space="preserve"> </w:t>
      </w:r>
      <w:ins w:id="363" w:author="Sima Niondi" w:date="2021-10-12T10:26:00Z">
        <w:r w:rsidR="003B0721">
          <w:rPr>
            <w:rFonts w:ascii="Times New Roman" w:hAnsi="Times New Roman" w:cs="Times New Roman"/>
          </w:rPr>
          <w:t xml:space="preserve">member </w:t>
        </w:r>
      </w:ins>
      <w:r w:rsidR="00E03E50" w:rsidRPr="00BA6AC5">
        <w:rPr>
          <w:rFonts w:ascii="Times New Roman" w:hAnsi="Times New Roman" w:cs="Times New Roman"/>
        </w:rPr>
        <w:t xml:space="preserve">than </w:t>
      </w:r>
      <w:r w:rsidR="00AB0657" w:rsidRPr="00BA6AC5">
        <w:rPr>
          <w:rFonts w:ascii="Times New Roman" w:hAnsi="Times New Roman" w:cs="Times New Roman"/>
        </w:rPr>
        <w:t>nowadays</w:t>
      </w:r>
      <w:r w:rsidR="00AB0657" w:rsidRPr="003B0721">
        <w:rPr>
          <w:rFonts w:ascii="Times New Roman" w:hAnsi="Times New Roman" w:cs="Times New Roman"/>
        </w:rPr>
        <w:t>.</w:t>
      </w:r>
      <w:r w:rsidR="00183427" w:rsidRPr="003B0721">
        <w:rPr>
          <w:rStyle w:val="FootnoteReference"/>
          <w:rFonts w:ascii="Times New Roman" w:hAnsi="Times New Roman" w:cs="Times New Roman"/>
          <w:rPrChange w:id="364" w:author="Sima Niondi" w:date="2021-10-12T10:25:00Z">
            <w:rPr>
              <w:rStyle w:val="FootnoteReference"/>
            </w:rPr>
          </w:rPrChange>
        </w:rPr>
        <w:footnoteReference w:id="116"/>
      </w:r>
      <w:r w:rsidR="00183427" w:rsidRPr="003B0721">
        <w:rPr>
          <w:rStyle w:val="FootnoteReference"/>
          <w:rFonts w:ascii="Times New Roman" w:hAnsi="Times New Roman" w:cs="Times New Roman"/>
        </w:rPr>
        <w:t xml:space="preserve"> </w:t>
      </w:r>
      <w:r w:rsidR="00AB0657" w:rsidRPr="003B0721">
        <w:rPr>
          <w:rFonts w:ascii="Times New Roman" w:hAnsi="Times New Roman" w:cs="Times New Roman"/>
        </w:rPr>
        <w:t>Indeed, in the 19</w:t>
      </w:r>
      <w:r w:rsidR="002165A9" w:rsidRPr="003B0721">
        <w:rPr>
          <w:rFonts w:ascii="Times New Roman" w:hAnsi="Times New Roman" w:cs="Times New Roman"/>
        </w:rPr>
        <w:t>6</w:t>
      </w:r>
      <w:r w:rsidR="00AB0657" w:rsidRPr="003B0721">
        <w:rPr>
          <w:rFonts w:ascii="Times New Roman" w:hAnsi="Times New Roman" w:cs="Times New Roman"/>
        </w:rPr>
        <w:t>0</w:t>
      </w:r>
      <w:del w:id="365" w:author="Sima Niondi" w:date="2021-10-12T10:27:00Z">
        <w:r w:rsidR="00AB0657" w:rsidRPr="003B0721" w:rsidDel="003B0721">
          <w:rPr>
            <w:rFonts w:ascii="Times New Roman" w:hAnsi="Times New Roman" w:cs="Times New Roman"/>
          </w:rPr>
          <w:delText>’</w:delText>
        </w:r>
      </w:del>
      <w:r w:rsidR="00AB0657" w:rsidRPr="003B0721">
        <w:rPr>
          <w:rFonts w:ascii="Times New Roman" w:hAnsi="Times New Roman" w:cs="Times New Roman"/>
        </w:rPr>
        <w:t xml:space="preserve">s </w:t>
      </w:r>
      <w:r w:rsidR="002165A9" w:rsidRPr="003B0721">
        <w:rPr>
          <w:rFonts w:ascii="Times New Roman" w:hAnsi="Times New Roman" w:cs="Times New Roman"/>
        </w:rPr>
        <w:t>a partner at a</w:t>
      </w:r>
      <w:r w:rsidR="003150D0" w:rsidRPr="003B0721">
        <w:rPr>
          <w:rFonts w:ascii="Times New Roman" w:hAnsi="Times New Roman" w:cs="Times New Roman"/>
        </w:rPr>
        <w:t xml:space="preserve"> top </w:t>
      </w:r>
      <w:r w:rsidR="002165A9" w:rsidRPr="003B0721">
        <w:rPr>
          <w:rFonts w:ascii="Times New Roman" w:hAnsi="Times New Roman" w:cs="Times New Roman"/>
        </w:rPr>
        <w:t>l</w:t>
      </w:r>
      <w:r w:rsidR="00BA6AC5" w:rsidRPr="003B0721">
        <w:rPr>
          <w:rFonts w:ascii="Times New Roman" w:hAnsi="Times New Roman" w:cs="Times New Roman"/>
        </w:rPr>
        <w:t>a</w:t>
      </w:r>
      <w:r w:rsidR="002165A9" w:rsidRPr="003B0721">
        <w:rPr>
          <w:rFonts w:ascii="Times New Roman" w:hAnsi="Times New Roman" w:cs="Times New Roman"/>
        </w:rPr>
        <w:t xml:space="preserve">w firm was </w:t>
      </w:r>
      <w:r w:rsidR="00331414" w:rsidRPr="003B0721">
        <w:rPr>
          <w:rFonts w:ascii="Times New Roman" w:hAnsi="Times New Roman" w:cs="Times New Roman"/>
        </w:rPr>
        <w:t>earning</w:t>
      </w:r>
      <w:r w:rsidR="002165A9" w:rsidRPr="003B0721">
        <w:rPr>
          <w:rFonts w:ascii="Times New Roman" w:hAnsi="Times New Roman" w:cs="Times New Roman"/>
        </w:rPr>
        <w:t xml:space="preserve"> roughly twice as much as an FTC chair. </w:t>
      </w:r>
      <w:r w:rsidR="00E07763" w:rsidRPr="003B0721">
        <w:rPr>
          <w:rFonts w:ascii="Times New Roman" w:hAnsi="Times New Roman" w:cs="Times New Roman"/>
        </w:rPr>
        <w:t>In</w:t>
      </w:r>
      <w:r w:rsidR="00E07763" w:rsidRPr="00BA6AC5">
        <w:rPr>
          <w:rFonts w:ascii="Times New Roman" w:hAnsi="Times New Roman" w:cs="Times New Roman"/>
        </w:rPr>
        <w:t xml:space="preserve"> the 1980</w:t>
      </w:r>
      <w:del w:id="366" w:author="Sima Niondi" w:date="2021-10-12T10:28:00Z">
        <w:r w:rsidR="00E07763" w:rsidRPr="00BA6AC5" w:rsidDel="003B0721">
          <w:rPr>
            <w:rFonts w:ascii="Times New Roman" w:hAnsi="Times New Roman" w:cs="Times New Roman"/>
          </w:rPr>
          <w:delText>’</w:delText>
        </w:r>
      </w:del>
      <w:r w:rsidR="00E07763" w:rsidRPr="00BA6AC5">
        <w:rPr>
          <w:rFonts w:ascii="Times New Roman" w:hAnsi="Times New Roman" w:cs="Times New Roman"/>
        </w:rPr>
        <w:t xml:space="preserve">s, this number </w:t>
      </w:r>
      <w:r w:rsidR="002165A9">
        <w:rPr>
          <w:rFonts w:ascii="Times New Roman" w:hAnsi="Times New Roman" w:cs="Times New Roman"/>
        </w:rPr>
        <w:t xml:space="preserve">rose to 5 times. </w:t>
      </w:r>
      <w:r w:rsidR="00E07763" w:rsidRPr="00BA6AC5">
        <w:rPr>
          <w:rFonts w:ascii="Times New Roman" w:hAnsi="Times New Roman" w:cs="Times New Roman"/>
        </w:rPr>
        <w:t xml:space="preserve">Nowadays, it is </w:t>
      </w:r>
      <w:r w:rsidR="002165A9">
        <w:rPr>
          <w:rFonts w:ascii="Times New Roman" w:hAnsi="Times New Roman" w:cs="Times New Roman"/>
        </w:rPr>
        <w:t xml:space="preserve">10 times. </w:t>
      </w:r>
      <w:r w:rsidR="001E6BA9">
        <w:rPr>
          <w:rFonts w:ascii="Times New Roman" w:hAnsi="Times New Roman" w:cs="Times New Roman"/>
        </w:rPr>
        <w:t xml:space="preserve">The gap is equally impressive when compared to the median cost of houses sold in the D.C. area, which sky-rocketed </w:t>
      </w:r>
      <w:del w:id="367" w:author="Sima Niondi" w:date="2021-10-12T10:28:00Z">
        <w:r w:rsidR="001E6BA9" w:rsidDel="003B0721">
          <w:rPr>
            <w:rFonts w:ascii="Times New Roman" w:hAnsi="Times New Roman" w:cs="Times New Roman"/>
          </w:rPr>
          <w:delText xml:space="preserve">in </w:delText>
        </w:r>
      </w:del>
      <w:ins w:id="368" w:author="Sima Niondi" w:date="2021-10-12T10:28:00Z">
        <w:r w:rsidR="003B0721">
          <w:rPr>
            <w:rFonts w:ascii="Times New Roman" w:hAnsi="Times New Roman" w:cs="Times New Roman"/>
          </w:rPr>
          <w:t xml:space="preserve">after </w:t>
        </w:r>
      </w:ins>
      <w:r w:rsidR="001E6BA9">
        <w:rPr>
          <w:rFonts w:ascii="Times New Roman" w:hAnsi="Times New Roman" w:cs="Times New Roman"/>
        </w:rPr>
        <w:t>the 2000</w:t>
      </w:r>
      <w:del w:id="369" w:author="Sima Niondi" w:date="2021-10-12T10:28:00Z">
        <w:r w:rsidR="001E6BA9" w:rsidDel="003B0721">
          <w:rPr>
            <w:rFonts w:ascii="Times New Roman" w:hAnsi="Times New Roman" w:cs="Times New Roman"/>
          </w:rPr>
          <w:delText>’</w:delText>
        </w:r>
      </w:del>
      <w:r w:rsidR="001E6BA9">
        <w:rPr>
          <w:rFonts w:ascii="Times New Roman" w:hAnsi="Times New Roman" w:cs="Times New Roman"/>
        </w:rPr>
        <w:t>s</w:t>
      </w:r>
      <w:r w:rsidR="00C700AB">
        <w:rPr>
          <w:rFonts w:ascii="Times New Roman" w:hAnsi="Times New Roman" w:cs="Times New Roman"/>
        </w:rPr>
        <w:t xml:space="preserve">, </w:t>
      </w:r>
      <w:r w:rsidR="00183427">
        <w:rPr>
          <w:rFonts w:ascii="Times New Roman" w:hAnsi="Times New Roman" w:cs="Times New Roman"/>
        </w:rPr>
        <w:t xml:space="preserve">significantly increasing the cost of living </w:t>
      </w:r>
      <w:ins w:id="370" w:author="Sima Niondi" w:date="2021-10-12T10:28:00Z">
        <w:r w:rsidR="003B0721">
          <w:rPr>
            <w:rFonts w:ascii="Times New Roman" w:hAnsi="Times New Roman" w:cs="Times New Roman"/>
          </w:rPr>
          <w:t>for</w:t>
        </w:r>
      </w:ins>
      <w:del w:id="371" w:author="Sima Niondi" w:date="2021-10-12T10:28:00Z">
        <w:r w:rsidR="00183427" w:rsidDel="003B0721">
          <w:rPr>
            <w:rFonts w:ascii="Times New Roman" w:hAnsi="Times New Roman" w:cs="Times New Roman"/>
          </w:rPr>
          <w:delText>of</w:delText>
        </w:r>
      </w:del>
      <w:r w:rsidR="00183427">
        <w:rPr>
          <w:rFonts w:ascii="Times New Roman" w:hAnsi="Times New Roman" w:cs="Times New Roman"/>
        </w:rPr>
        <w:t xml:space="preserve"> public servants in this area</w:t>
      </w:r>
      <w:r w:rsidR="00C700AB">
        <w:rPr>
          <w:rFonts w:ascii="Times New Roman" w:hAnsi="Times New Roman" w:cs="Times New Roman"/>
        </w:rPr>
        <w:t>.</w:t>
      </w:r>
      <w:r w:rsidR="003C2D28">
        <w:rPr>
          <w:rFonts w:ascii="Times New Roman" w:hAnsi="Times New Roman" w:cs="Times New Roman"/>
        </w:rPr>
        <w:t xml:space="preserve"> Even the premium against first-year associates—who are usually fresh out of law school—has risen significantly over this period, </w:t>
      </w:r>
      <w:r w:rsidR="003C2D28" w:rsidRPr="003C2D28">
        <w:rPr>
          <w:rFonts w:ascii="Times New Roman" w:hAnsi="Times New Roman" w:cs="Times New Roman"/>
          <w:highlight w:val="yellow"/>
        </w:rPr>
        <w:t>from XXXX to XXXXX</w:t>
      </w:r>
      <w:r w:rsidR="003C2D28">
        <w:rPr>
          <w:rFonts w:ascii="Times New Roman" w:hAnsi="Times New Roman" w:cs="Times New Roman"/>
        </w:rPr>
        <w:t>.</w:t>
      </w:r>
    </w:p>
    <w:p w14:paraId="55FB218D" w14:textId="5352A16C" w:rsidR="00362AD4" w:rsidRDefault="000F73D3" w:rsidP="00362AD4">
      <w:pPr>
        <w:spacing w:before="100" w:after="100"/>
        <w:ind w:left="-180" w:right="-180" w:firstLine="900"/>
        <w:jc w:val="both"/>
        <w:rPr>
          <w:rFonts w:ascii="Times New Roman" w:hAnsi="Times New Roman" w:cs="Times New Roman"/>
        </w:rPr>
      </w:pPr>
      <w:r>
        <w:rPr>
          <w:rFonts w:ascii="Times New Roman" w:hAnsi="Times New Roman" w:cs="Times New Roman"/>
        </w:rPr>
        <w:t>I</w:t>
      </w:r>
      <w:r w:rsidR="00E45958">
        <w:rPr>
          <w:rFonts w:ascii="Times New Roman" w:hAnsi="Times New Roman" w:cs="Times New Roman"/>
        </w:rPr>
        <w:t xml:space="preserve">t is hard to precisely quantify what the widening of this public employment premium means for the </w:t>
      </w:r>
      <w:r w:rsidR="006D2A32">
        <w:rPr>
          <w:rFonts w:ascii="Times New Roman" w:hAnsi="Times New Roman" w:cs="Times New Roman"/>
        </w:rPr>
        <w:t xml:space="preserve">quality of </w:t>
      </w:r>
      <w:r w:rsidR="00E45958">
        <w:rPr>
          <w:rFonts w:ascii="Times New Roman" w:hAnsi="Times New Roman" w:cs="Times New Roman"/>
        </w:rPr>
        <w:t xml:space="preserve">work </w:t>
      </w:r>
      <w:del w:id="372" w:author="Sima Niondi" w:date="2021-10-12T10:29:00Z">
        <w:r w:rsidR="006D2A32" w:rsidDel="00A80691">
          <w:rPr>
            <w:rFonts w:ascii="Times New Roman" w:hAnsi="Times New Roman" w:cs="Times New Roman"/>
          </w:rPr>
          <w:delText xml:space="preserve">and </w:delText>
        </w:r>
      </w:del>
      <w:ins w:id="373" w:author="Sima Niondi" w:date="2021-10-12T10:29:00Z">
        <w:r w:rsidR="00A80691">
          <w:rPr>
            <w:rFonts w:ascii="Times New Roman" w:hAnsi="Times New Roman" w:cs="Times New Roman"/>
          </w:rPr>
          <w:t xml:space="preserve">as well as </w:t>
        </w:r>
      </w:ins>
      <w:r w:rsidR="006D2A32">
        <w:rPr>
          <w:rFonts w:ascii="Times New Roman" w:hAnsi="Times New Roman" w:cs="Times New Roman"/>
        </w:rPr>
        <w:t xml:space="preserve">the strength and type of enforcement actions </w:t>
      </w:r>
      <w:del w:id="374" w:author="Sima Niondi" w:date="2021-10-12T10:30:00Z">
        <w:r w:rsidR="006D2A32" w:rsidDel="00A80691">
          <w:rPr>
            <w:rFonts w:ascii="Times New Roman" w:hAnsi="Times New Roman" w:cs="Times New Roman"/>
          </w:rPr>
          <w:delText xml:space="preserve">brought </w:delText>
        </w:r>
        <w:r w:rsidR="009822FE" w:rsidDel="00A80691">
          <w:rPr>
            <w:rFonts w:ascii="Times New Roman" w:hAnsi="Times New Roman" w:cs="Times New Roman"/>
          </w:rPr>
          <w:delText xml:space="preserve">about by </w:delText>
        </w:r>
        <w:r w:rsidR="00E45958" w:rsidDel="00A80691">
          <w:rPr>
            <w:rFonts w:ascii="Times New Roman" w:hAnsi="Times New Roman" w:cs="Times New Roman"/>
          </w:rPr>
          <w:delText>the</w:delText>
        </w:r>
      </w:del>
      <w:ins w:id="375" w:author="Sima Niondi" w:date="2021-10-12T10:31:00Z">
        <w:r w:rsidR="00A80691">
          <w:rPr>
            <w:rFonts w:ascii="Times New Roman" w:hAnsi="Times New Roman" w:cs="Times New Roman"/>
          </w:rPr>
          <w:t>pursued</w:t>
        </w:r>
      </w:ins>
      <w:ins w:id="376" w:author="Sima Niondi" w:date="2021-10-12T10:30:00Z">
        <w:r w:rsidR="00A80691">
          <w:rPr>
            <w:rFonts w:ascii="Times New Roman" w:hAnsi="Times New Roman" w:cs="Times New Roman"/>
          </w:rPr>
          <w:t xml:space="preserve"> by the</w:t>
        </w:r>
      </w:ins>
      <w:r w:rsidR="00E45958">
        <w:rPr>
          <w:rFonts w:ascii="Times New Roman" w:hAnsi="Times New Roman" w:cs="Times New Roman"/>
        </w:rPr>
        <w:t xml:space="preserve"> FTC and the </w:t>
      </w:r>
      <w:r w:rsidR="005B34EA">
        <w:rPr>
          <w:rFonts w:ascii="Times New Roman" w:hAnsi="Times New Roman" w:cs="Times New Roman"/>
        </w:rPr>
        <w:t>DOJ</w:t>
      </w:r>
      <w:r>
        <w:rPr>
          <w:rFonts w:ascii="Times New Roman" w:hAnsi="Times New Roman" w:cs="Times New Roman"/>
        </w:rPr>
        <w:t>.</w:t>
      </w:r>
      <w:r w:rsidR="004F03A9">
        <w:rPr>
          <w:rFonts w:ascii="Times New Roman" w:hAnsi="Times New Roman" w:cs="Times New Roman"/>
        </w:rPr>
        <w:t xml:space="preserve"> </w:t>
      </w:r>
      <w:r w:rsidR="00552163">
        <w:rPr>
          <w:rFonts w:ascii="Times New Roman" w:hAnsi="Times New Roman" w:cs="Times New Roman"/>
        </w:rPr>
        <w:t xml:space="preserve">That said, </w:t>
      </w:r>
      <w:r w:rsidR="005B34EA">
        <w:rPr>
          <w:rFonts w:ascii="Times New Roman" w:hAnsi="Times New Roman" w:cs="Times New Roman"/>
        </w:rPr>
        <w:t>it seems plausible that the growing salary differential translates into a shorter tenure at the government agencies, and that means a constant loss of experience and expertise, which is transferred from the government to the private sector. R</w:t>
      </w:r>
      <w:r w:rsidR="00492427">
        <w:rPr>
          <w:rFonts w:ascii="Times New Roman" w:hAnsi="Times New Roman" w:cs="Times New Roman"/>
        </w:rPr>
        <w:t xml:space="preserve">ecent anecdotal evidence has </w:t>
      </w:r>
      <w:r>
        <w:rPr>
          <w:rFonts w:ascii="Times New Roman" w:hAnsi="Times New Roman" w:cs="Times New Roman"/>
        </w:rPr>
        <w:t xml:space="preserve">also </w:t>
      </w:r>
      <w:r w:rsidR="00492427">
        <w:rPr>
          <w:rFonts w:ascii="Times New Roman" w:hAnsi="Times New Roman" w:cs="Times New Roman"/>
        </w:rPr>
        <w:t xml:space="preserve">indicated </w:t>
      </w:r>
      <w:r>
        <w:rPr>
          <w:rFonts w:ascii="Times New Roman" w:hAnsi="Times New Roman" w:cs="Times New Roman"/>
        </w:rPr>
        <w:t xml:space="preserve">a growing revolving door between </w:t>
      </w:r>
      <w:r w:rsidR="00F46D73">
        <w:rPr>
          <w:rFonts w:ascii="Times New Roman" w:hAnsi="Times New Roman" w:cs="Times New Roman"/>
        </w:rPr>
        <w:t xml:space="preserve">the </w:t>
      </w:r>
      <w:ins w:id="377" w:author="Sima Niondi" w:date="2021-10-12T10:32:00Z">
        <w:r w:rsidR="00A80691">
          <w:rPr>
            <w:rFonts w:ascii="Times New Roman" w:hAnsi="Times New Roman" w:cs="Times New Roman"/>
          </w:rPr>
          <w:t xml:space="preserve">agencies’ </w:t>
        </w:r>
      </w:ins>
      <w:r w:rsidR="00F46D73">
        <w:rPr>
          <w:rFonts w:ascii="Times New Roman" w:hAnsi="Times New Roman" w:cs="Times New Roman"/>
        </w:rPr>
        <w:t xml:space="preserve">technical staff </w:t>
      </w:r>
      <w:del w:id="378" w:author="Sima Niondi" w:date="2021-10-12T10:33:00Z">
        <w:r w:rsidR="00D5040B" w:rsidDel="00A80691">
          <w:rPr>
            <w:rFonts w:ascii="Times New Roman" w:hAnsi="Times New Roman" w:cs="Times New Roman"/>
          </w:rPr>
          <w:delText>of the FTC</w:delText>
        </w:r>
      </w:del>
      <w:del w:id="379" w:author="Sima Niondi" w:date="2021-10-12T10:32:00Z">
        <w:r w:rsidR="00D5040B" w:rsidDel="00A80691">
          <w:rPr>
            <w:rFonts w:ascii="Times New Roman" w:hAnsi="Times New Roman" w:cs="Times New Roman"/>
          </w:rPr>
          <w:delText xml:space="preserve">/DOJ </w:delText>
        </w:r>
      </w:del>
      <w:r w:rsidR="00F46D73">
        <w:rPr>
          <w:rFonts w:ascii="Times New Roman" w:hAnsi="Times New Roman" w:cs="Times New Roman"/>
        </w:rPr>
        <w:t xml:space="preserve">and the companies they </w:t>
      </w:r>
      <w:r w:rsidR="00802FFE">
        <w:rPr>
          <w:rFonts w:ascii="Times New Roman" w:hAnsi="Times New Roman" w:cs="Times New Roman"/>
        </w:rPr>
        <w:t>were previously overseeing</w:t>
      </w:r>
      <w:r w:rsidR="00F46D73">
        <w:rPr>
          <w:rFonts w:ascii="Times New Roman" w:hAnsi="Times New Roman" w:cs="Times New Roman"/>
        </w:rPr>
        <w:t>.</w:t>
      </w:r>
      <w:r w:rsidR="00F46D73" w:rsidRPr="00A80691">
        <w:rPr>
          <w:rStyle w:val="FootnoteReference"/>
          <w:rFonts w:ascii="Times New Roman" w:hAnsi="Times New Roman" w:cs="Times New Roman"/>
          <w:rPrChange w:id="380" w:author="Sima Niondi" w:date="2021-10-12T10:33:00Z">
            <w:rPr>
              <w:rStyle w:val="FootnoteReference"/>
            </w:rPr>
          </w:rPrChange>
        </w:rPr>
        <w:footnoteReference w:id="117"/>
      </w:r>
      <w:r w:rsidR="00F46D73">
        <w:rPr>
          <w:rFonts w:ascii="Times New Roman" w:hAnsi="Times New Roman" w:cs="Times New Roman"/>
        </w:rPr>
        <w:t xml:space="preserve"> </w:t>
      </w:r>
    </w:p>
    <w:p w14:paraId="40C7EECC" w14:textId="5DC90C92" w:rsidR="00362AD4" w:rsidRDefault="009D2A0D" w:rsidP="00362AD4">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 xml:space="preserve">In a way, the lag in </w:t>
      </w:r>
      <w:r w:rsidR="005C7F81">
        <w:rPr>
          <w:rFonts w:ascii="Times New Roman" w:hAnsi="Times New Roman" w:cs="Times New Roman"/>
        </w:rPr>
        <w:t xml:space="preserve">staff </w:t>
      </w:r>
      <w:r>
        <w:rPr>
          <w:rFonts w:ascii="Times New Roman" w:hAnsi="Times New Roman" w:cs="Times New Roman"/>
        </w:rPr>
        <w:t xml:space="preserve">compensation versus private </w:t>
      </w:r>
      <w:r w:rsidR="005C7F81">
        <w:rPr>
          <w:rFonts w:ascii="Times New Roman" w:hAnsi="Times New Roman" w:cs="Times New Roman"/>
        </w:rPr>
        <w:t>employment</w:t>
      </w:r>
      <w:r>
        <w:rPr>
          <w:rFonts w:ascii="Times New Roman" w:hAnsi="Times New Roman" w:cs="Times New Roman"/>
        </w:rPr>
        <w:t xml:space="preserve"> just reflects a general lack of resources for antitrust enforcer</w:t>
      </w:r>
      <w:r w:rsidR="00362AD4">
        <w:rPr>
          <w:rFonts w:ascii="Times New Roman" w:hAnsi="Times New Roman" w:cs="Times New Roman"/>
        </w:rPr>
        <w:t xml:space="preserve">s. Indeed, when accounting for GDP Growth, </w:t>
      </w:r>
      <w:commentRangeStart w:id="381"/>
      <w:r w:rsidR="00362AD4">
        <w:rPr>
          <w:rFonts w:ascii="Times New Roman" w:hAnsi="Times New Roman" w:cs="Times New Roman"/>
        </w:rPr>
        <w:t xml:space="preserve">the </w:t>
      </w:r>
      <w:r w:rsidR="008C787F">
        <w:rPr>
          <w:rFonts w:ascii="Times New Roman" w:hAnsi="Times New Roman" w:cs="Times New Roman"/>
        </w:rPr>
        <w:t>combined budget</w:t>
      </w:r>
      <w:r w:rsidR="00362AD4">
        <w:rPr>
          <w:rFonts w:ascii="Times New Roman" w:hAnsi="Times New Roman" w:cs="Times New Roman"/>
        </w:rPr>
        <w:t xml:space="preserve"> of the FTC and the DOJ </w:t>
      </w:r>
      <w:r w:rsidR="008C787F">
        <w:rPr>
          <w:rFonts w:ascii="Times New Roman" w:hAnsi="Times New Roman" w:cs="Times New Roman"/>
        </w:rPr>
        <w:t xml:space="preserve">is </w:t>
      </w:r>
      <w:r w:rsidR="00362AD4">
        <w:rPr>
          <w:rFonts w:ascii="Times New Roman" w:hAnsi="Times New Roman" w:cs="Times New Roman"/>
        </w:rPr>
        <w:t xml:space="preserve">lower now than during </w:t>
      </w:r>
      <w:r w:rsidR="008C787F">
        <w:rPr>
          <w:rFonts w:ascii="Times New Roman" w:hAnsi="Times New Roman" w:cs="Times New Roman"/>
        </w:rPr>
        <w:t>peak</w:t>
      </w:r>
      <w:ins w:id="382" w:author="Sima Niondi" w:date="2021-10-12T15:45:00Z">
        <w:r w:rsidR="00455573">
          <w:rPr>
            <w:rFonts w:ascii="Times New Roman" w:hAnsi="Times New Roman" w:cs="Times New Roman"/>
          </w:rPr>
          <w:t xml:space="preserve"> </w:t>
        </w:r>
      </w:ins>
      <w:del w:id="383" w:author="Sima Niondi" w:date="2021-10-12T15:45:00Z">
        <w:r w:rsidR="008C787F" w:rsidDel="00455573">
          <w:rPr>
            <w:rFonts w:ascii="Times New Roman" w:hAnsi="Times New Roman" w:cs="Times New Roman"/>
          </w:rPr>
          <w:delText>-</w:delText>
        </w:r>
      </w:del>
      <w:r w:rsidR="008C787F">
        <w:rPr>
          <w:rFonts w:ascii="Times New Roman" w:hAnsi="Times New Roman" w:cs="Times New Roman"/>
        </w:rPr>
        <w:t>enforcement</w:t>
      </w:r>
      <w:r w:rsidR="00362AD4">
        <w:rPr>
          <w:rFonts w:ascii="Times New Roman" w:hAnsi="Times New Roman" w:cs="Times New Roman"/>
        </w:rPr>
        <w:t>.</w:t>
      </w:r>
      <w:commentRangeEnd w:id="381"/>
      <w:r w:rsidR="00553CD9">
        <w:rPr>
          <w:rStyle w:val="CommentReference"/>
        </w:rPr>
        <w:commentReference w:id="381"/>
      </w:r>
    </w:p>
    <w:p w14:paraId="722E04FB" w14:textId="6A820F6F" w:rsidR="00382205" w:rsidRDefault="00382205" w:rsidP="00362AD4">
      <w:pPr>
        <w:spacing w:before="100" w:after="100"/>
        <w:ind w:left="-180" w:right="-180" w:firstLine="900"/>
        <w:jc w:val="both"/>
        <w:rPr>
          <w:rFonts w:ascii="Times New Roman" w:hAnsi="Times New Roman" w:cs="Times New Roman"/>
        </w:rPr>
      </w:pPr>
    </w:p>
    <w:p w14:paraId="1A971814" w14:textId="3A0CDB2B" w:rsidR="00382205" w:rsidRDefault="00382205" w:rsidP="00382205">
      <w:pPr>
        <w:spacing w:before="100" w:after="100"/>
        <w:ind w:left="-180" w:right="-180" w:firstLine="900"/>
        <w:jc w:val="center"/>
        <w:rPr>
          <w:rFonts w:ascii="Times New Roman" w:hAnsi="Times New Roman" w:cs="Times New Roman"/>
        </w:rPr>
      </w:pPr>
      <w:r>
        <w:rPr>
          <w:rFonts w:ascii="Times New Roman" w:hAnsi="Times New Roman" w:cs="Times New Roman"/>
        </w:rPr>
        <w:t xml:space="preserve">Figure </w:t>
      </w:r>
      <w:r w:rsidRPr="00190E23">
        <w:rPr>
          <w:rFonts w:ascii="Times New Roman" w:hAnsi="Times New Roman" w:cs="Times New Roman"/>
          <w:highlight w:val="yellow"/>
        </w:rPr>
        <w:t>XXXX</w:t>
      </w:r>
      <w:r>
        <w:rPr>
          <w:rFonts w:ascii="Times New Roman" w:hAnsi="Times New Roman" w:cs="Times New Roman"/>
        </w:rPr>
        <w:t>: Budgets of the FTC and the DOJ adjusted for inflation and GDP Per Capita Growth – in constant 1984$</w:t>
      </w:r>
    </w:p>
    <w:p w14:paraId="60890642" w14:textId="7D432E18" w:rsidR="00C42AA6" w:rsidRDefault="00362AD4" w:rsidP="00980A18">
      <w:pPr>
        <w:spacing w:before="100" w:after="100"/>
        <w:ind w:left="-180" w:right="-180" w:firstLine="900"/>
        <w:jc w:val="center"/>
        <w:rPr>
          <w:rFonts w:ascii="Times New Roman" w:hAnsi="Times New Roman" w:cs="Times New Roman"/>
        </w:rPr>
      </w:pPr>
      <w:r>
        <w:rPr>
          <w:rFonts w:ascii="Times New Roman" w:hAnsi="Times New Roman" w:cs="Times New Roman"/>
          <w:noProof/>
        </w:rPr>
        <w:drawing>
          <wp:inline distT="0" distB="0" distL="0" distR="0" wp14:anchorId="1436FFC8" wp14:editId="10AA97FF">
            <wp:extent cx="5188998" cy="3652256"/>
            <wp:effectExtent l="0" t="0" r="5715" b="5715"/>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3679" cy="3662589"/>
                    </a:xfrm>
                    <a:prstGeom prst="rect">
                      <a:avLst/>
                    </a:prstGeom>
                  </pic:spPr>
                </pic:pic>
              </a:graphicData>
            </a:graphic>
          </wp:inline>
        </w:drawing>
      </w:r>
    </w:p>
    <w:p w14:paraId="43802B94" w14:textId="7881D240" w:rsidR="00C42AA6" w:rsidRDefault="00C42AA6" w:rsidP="00362AD4">
      <w:pPr>
        <w:spacing w:before="100" w:after="100"/>
        <w:ind w:left="-180" w:right="-180" w:firstLine="900"/>
        <w:jc w:val="center"/>
        <w:rPr>
          <w:rFonts w:ascii="Times New Roman" w:hAnsi="Times New Roman" w:cs="Times New Roman"/>
        </w:rPr>
      </w:pPr>
      <w:r w:rsidRPr="00C42AA6">
        <w:rPr>
          <w:rFonts w:ascii="Times New Roman" w:hAnsi="Times New Roman" w:cs="Times New Roman"/>
          <w:highlight w:val="yellow"/>
        </w:rPr>
        <w:t>[ADD INFORMATION ON BUDGET COMPOSITION UNDER APPROPRIATIONS/FILING FEES]</w:t>
      </w:r>
    </w:p>
    <w:p w14:paraId="5D84E2C6" w14:textId="77777777" w:rsidR="00C42AA6" w:rsidRPr="00362AD4" w:rsidRDefault="00C42AA6" w:rsidP="00362AD4">
      <w:pPr>
        <w:spacing w:before="100" w:after="100"/>
        <w:ind w:left="-180" w:right="-180" w:firstLine="900"/>
        <w:jc w:val="center"/>
        <w:rPr>
          <w:rFonts w:ascii="Times New Roman" w:hAnsi="Times New Roman" w:cs="Times New Roman"/>
        </w:rPr>
      </w:pPr>
    </w:p>
    <w:p w14:paraId="300CB7E1" w14:textId="0B790A36" w:rsidR="00952C8C" w:rsidRDefault="00362AD4" w:rsidP="00C730CA">
      <w:pPr>
        <w:spacing w:before="100" w:after="100"/>
        <w:ind w:left="-180" w:right="-180" w:firstLine="900"/>
        <w:jc w:val="both"/>
        <w:rPr>
          <w:rFonts w:ascii="Times New Roman" w:hAnsi="Times New Roman" w:cs="Times New Roman"/>
        </w:rPr>
      </w:pPr>
      <w:r>
        <w:rPr>
          <w:rFonts w:ascii="Times New Roman" w:hAnsi="Times New Roman" w:cs="Times New Roman"/>
        </w:rPr>
        <w:t>Antitrust enforcement, however, has become significantly more expensive with the rise in cases trialed under the rule of reason and the need for economic model</w:t>
      </w:r>
      <w:del w:id="384" w:author="Sima Niondi" w:date="2021-10-12T15:45:00Z">
        <w:r w:rsidDel="00455573">
          <w:rPr>
            <w:rFonts w:ascii="Times New Roman" w:hAnsi="Times New Roman" w:cs="Times New Roman"/>
          </w:rPr>
          <w:delText>l</w:delText>
        </w:r>
      </w:del>
      <w:r>
        <w:rPr>
          <w:rFonts w:ascii="Times New Roman" w:hAnsi="Times New Roman" w:cs="Times New Roman"/>
        </w:rPr>
        <w:t>ing over the past decades.</w:t>
      </w:r>
      <w:r>
        <w:rPr>
          <w:rStyle w:val="FootnoteReference"/>
          <w:rFonts w:ascii="Times New Roman" w:hAnsi="Times New Roman" w:cs="Times New Roman"/>
        </w:rPr>
        <w:footnoteReference w:id="118"/>
      </w:r>
      <w:r>
        <w:rPr>
          <w:rFonts w:ascii="Times New Roman" w:hAnsi="Times New Roman" w:cs="Times New Roman"/>
        </w:rPr>
        <w:t xml:space="preserve"> </w:t>
      </w:r>
      <w:commentRangeStart w:id="385"/>
      <w:r w:rsidR="003231B0">
        <w:rPr>
          <w:rFonts w:ascii="Times New Roman" w:hAnsi="Times New Roman" w:cs="Times New Roman"/>
        </w:rPr>
        <w:t>This means that agencies have had to dedicate a growing share of their budget to</w:t>
      </w:r>
      <w:r w:rsidR="00C730CA">
        <w:rPr>
          <w:rFonts w:ascii="Times New Roman" w:hAnsi="Times New Roman" w:cs="Times New Roman"/>
        </w:rPr>
        <w:t xml:space="preserve"> </w:t>
      </w:r>
      <w:r w:rsidR="00C31AB6">
        <w:rPr>
          <w:rFonts w:ascii="Times New Roman" w:hAnsi="Times New Roman" w:cs="Times New Roman"/>
        </w:rPr>
        <w:t xml:space="preserve">each </w:t>
      </w:r>
      <w:r w:rsidR="00C730CA">
        <w:rPr>
          <w:rFonts w:ascii="Times New Roman" w:hAnsi="Times New Roman" w:cs="Times New Roman"/>
        </w:rPr>
        <w:t>litigation, even if overall enforcement is falling</w:t>
      </w:r>
      <w:commentRangeEnd w:id="385"/>
      <w:r w:rsidR="00943618">
        <w:rPr>
          <w:rStyle w:val="CommentReference"/>
        </w:rPr>
        <w:commentReference w:id="385"/>
      </w:r>
      <w:r w:rsidR="003231B0">
        <w:rPr>
          <w:rFonts w:ascii="Times New Roman" w:hAnsi="Times New Roman" w:cs="Times New Roman"/>
        </w:rPr>
        <w:t xml:space="preserve">. </w:t>
      </w:r>
      <w:r w:rsidR="00E25387">
        <w:rPr>
          <w:rFonts w:ascii="Times New Roman" w:hAnsi="Times New Roman" w:cs="Times New Roman"/>
        </w:rPr>
        <w:t>T</w:t>
      </w:r>
      <w:r w:rsidR="0039444D" w:rsidRPr="0039444D">
        <w:rPr>
          <w:rFonts w:ascii="Times New Roman" w:hAnsi="Times New Roman" w:cs="Times New Roman"/>
        </w:rPr>
        <w:t>he</w:t>
      </w:r>
      <w:r w:rsidR="00291031">
        <w:rPr>
          <w:rFonts w:ascii="Times New Roman" w:hAnsi="Times New Roman" w:cs="Times New Roman"/>
        </w:rPr>
        <w:t xml:space="preserve"> decline in the number of staff positions </w:t>
      </w:r>
      <w:r w:rsidR="00E25387">
        <w:rPr>
          <w:rFonts w:ascii="Times New Roman" w:hAnsi="Times New Roman" w:cs="Times New Roman"/>
        </w:rPr>
        <w:t xml:space="preserve">adjusted per GDP </w:t>
      </w:r>
      <w:r w:rsidR="00974D5C">
        <w:rPr>
          <w:rFonts w:ascii="Times New Roman" w:hAnsi="Times New Roman" w:cs="Times New Roman"/>
        </w:rPr>
        <w:t xml:space="preserve">over the past decades </w:t>
      </w:r>
      <w:r w:rsidR="00291031">
        <w:rPr>
          <w:rFonts w:ascii="Times New Roman" w:hAnsi="Times New Roman" w:cs="Times New Roman"/>
        </w:rPr>
        <w:t xml:space="preserve">is even more impressive, as shown by </w:t>
      </w:r>
      <w:r w:rsidR="0024775F">
        <w:rPr>
          <w:rFonts w:ascii="Times New Roman" w:hAnsi="Times New Roman" w:cs="Times New Roman"/>
        </w:rPr>
        <w:t>FTC data below</w:t>
      </w:r>
      <w:r w:rsidR="0039444D" w:rsidRPr="0039444D">
        <w:rPr>
          <w:rFonts w:ascii="Times New Roman" w:hAnsi="Times New Roman" w:cs="Times New Roman"/>
        </w:rPr>
        <w:t>.</w:t>
      </w:r>
    </w:p>
    <w:p w14:paraId="7C556398" w14:textId="72DABE58" w:rsidR="00C371B6" w:rsidRDefault="00C371B6" w:rsidP="0021790F">
      <w:pPr>
        <w:spacing w:before="100" w:after="100"/>
        <w:ind w:right="-180"/>
        <w:rPr>
          <w:rFonts w:ascii="Times New Roman" w:hAnsi="Times New Roman" w:cs="Times New Roman"/>
        </w:rPr>
      </w:pPr>
    </w:p>
    <w:p w14:paraId="4CC5272F" w14:textId="1B0263A1" w:rsidR="00C371B6" w:rsidRPr="0039444D" w:rsidRDefault="00C371B6" w:rsidP="00C371B6">
      <w:pPr>
        <w:spacing w:before="100" w:after="100"/>
        <w:ind w:right="-180"/>
        <w:jc w:val="center"/>
        <w:rPr>
          <w:rFonts w:ascii="Times New Roman" w:hAnsi="Times New Roman" w:cs="Times New Roman"/>
        </w:rPr>
      </w:pPr>
      <w:r>
        <w:rPr>
          <w:rFonts w:ascii="Times New Roman" w:hAnsi="Times New Roman" w:cs="Times New Roman"/>
        </w:rPr>
        <w:t xml:space="preserve">Figure </w:t>
      </w:r>
      <w:r w:rsidRPr="00B75258">
        <w:rPr>
          <w:rFonts w:ascii="Times New Roman" w:hAnsi="Times New Roman" w:cs="Times New Roman"/>
          <w:highlight w:val="yellow"/>
        </w:rPr>
        <w:t>XXXX</w:t>
      </w:r>
      <w:r w:rsidR="00635CE8">
        <w:rPr>
          <w:rFonts w:ascii="Times New Roman" w:hAnsi="Times New Roman" w:cs="Times New Roman"/>
        </w:rPr>
        <w:t>:</w:t>
      </w:r>
      <w:r>
        <w:rPr>
          <w:rFonts w:ascii="Times New Roman" w:hAnsi="Times New Roman" w:cs="Times New Roman"/>
        </w:rPr>
        <w:t xml:space="preserve"> Real GDP for FTC Employee – 1929-2013 (Billions of 1996$)</w:t>
      </w:r>
    </w:p>
    <w:p w14:paraId="026E404C" w14:textId="6F5EF1FC" w:rsidR="0039444D" w:rsidRDefault="0039444D" w:rsidP="0021790F">
      <w:pPr>
        <w:spacing w:before="100" w:after="100"/>
        <w:ind w:right="-180"/>
        <w:rPr>
          <w:rFonts w:ascii="Times New Roman" w:hAnsi="Times New Roman" w:cs="Times New Roman"/>
          <w:highlight w:val="yellow"/>
        </w:rPr>
      </w:pPr>
      <w:r>
        <w:rPr>
          <w:rFonts w:ascii="Times New Roman" w:hAnsi="Times New Roman" w:cs="Times New Roman"/>
          <w:noProof/>
        </w:rPr>
        <w:drawing>
          <wp:inline distT="0" distB="0" distL="0" distR="0" wp14:anchorId="71B87C38" wp14:editId="05D63B1E">
            <wp:extent cx="5943600" cy="3524435"/>
            <wp:effectExtent l="0" t="0" r="0" b="635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rotWithShape="1">
                    <a:blip r:embed="rId24">
                      <a:extLst>
                        <a:ext uri="{28A0092B-C50C-407E-A947-70E740481C1C}">
                          <a14:useLocalDpi xmlns:a14="http://schemas.microsoft.com/office/drawing/2010/main" val="0"/>
                        </a:ext>
                      </a:extLst>
                    </a:blip>
                    <a:srcRect b="10695"/>
                    <a:stretch/>
                  </pic:blipFill>
                  <pic:spPr bwMode="auto">
                    <a:xfrm>
                      <a:off x="0" y="0"/>
                      <a:ext cx="5943600" cy="3524435"/>
                    </a:xfrm>
                    <a:prstGeom prst="rect">
                      <a:avLst/>
                    </a:prstGeom>
                    <a:ln>
                      <a:noFill/>
                    </a:ln>
                    <a:extLst>
                      <a:ext uri="{53640926-AAD7-44D8-BBD7-CCE9431645EC}">
                        <a14:shadowObscured xmlns:a14="http://schemas.microsoft.com/office/drawing/2010/main"/>
                      </a:ext>
                    </a:extLst>
                  </pic:spPr>
                </pic:pic>
              </a:graphicData>
            </a:graphic>
          </wp:inline>
        </w:drawing>
      </w:r>
    </w:p>
    <w:p w14:paraId="28763387" w14:textId="6E2F9B75" w:rsidR="0039444D" w:rsidRPr="0039444D" w:rsidRDefault="0039444D" w:rsidP="007E6B55">
      <w:pPr>
        <w:spacing w:before="100" w:after="100"/>
        <w:ind w:left="720" w:right="-180"/>
        <w:rPr>
          <w:rFonts w:ascii="Times New Roman" w:hAnsi="Times New Roman" w:cs="Times New Roman"/>
        </w:rPr>
      </w:pPr>
      <w:r w:rsidRPr="0039444D">
        <w:rPr>
          <w:rFonts w:ascii="Times New Roman" w:hAnsi="Times New Roman" w:cs="Times New Roman"/>
        </w:rPr>
        <w:t>Source:</w:t>
      </w:r>
      <w:r>
        <w:rPr>
          <w:rFonts w:ascii="Times New Roman" w:hAnsi="Times New Roman" w:cs="Times New Roman"/>
        </w:rPr>
        <w:t xml:space="preserve"> </w:t>
      </w:r>
      <w:r>
        <w:fldChar w:fldCharType="begin"/>
      </w:r>
      <w:r w:rsidR="00011E22">
        <w:instrText xml:space="preserve"> ADDIN ZOTERO_ITEM CSL_CITATION {"citationID":"LxlfoDU4","properties":{"formattedCitation":"Paul A. Pautler, \\uc0\\u8220{}A History of the FTC\\uc0\\u8217{}s Bureau of Economics,\\uc0\\u8221{} in {\\i{}Healthcare Antitrust, Settlements, and the Federal Trade Commission} (Emerald Publishing Limited, 2018).","plainCitation":"Paul A. Pautler, “A History of the FTC’s Bureau of Economics,” in Healthcare Antitrust, Settlements, and the Federal Trade Commission (Emerald Publishing Limited, 2018).","noteIndex":0},"citationItems":[{"id":5251,"uris":["http://zotero.org/users/1639190/items/LV8FBCU8"],"uri":["http://zotero.org/users/1639190/items/LV8FBCU8"],"itemData":{"id":5251,"type":"chapter","container-title":"Healthcare Antitrust, Settlements, and the Federal Trade Commission","ISBN":"1-78756-600-5","publisher":"Emerald Publishing Limited","title":"A History of the FTC’s Bureau of Economics","author":[{"family":"Pautler","given":"Paul A."}],"issued":{"date-parts":[["2018"]]}}}],"schema":"https://github.com/citation-style-language/schema/raw/master/csl-citation.json"} </w:instrText>
      </w:r>
      <w:r>
        <w:fldChar w:fldCharType="separate"/>
      </w:r>
      <w:r w:rsidRPr="0039444D">
        <w:rPr>
          <w:rFonts w:ascii="CG Times" w:hAnsi="CG Times" w:cs="Times New Roman"/>
          <w:sz w:val="20"/>
        </w:rPr>
        <w:t xml:space="preserve">Paul A. Pautler, “A History of the FTC’s Bureau of Economics,” in </w:t>
      </w:r>
      <w:r w:rsidRPr="0039444D">
        <w:rPr>
          <w:rFonts w:ascii="CG Times" w:hAnsi="CG Times" w:cs="Times New Roman"/>
          <w:i/>
          <w:iCs/>
          <w:sz w:val="20"/>
        </w:rPr>
        <w:t>Healthcare Antitrust, Settlements, and the Federal Trade Commission</w:t>
      </w:r>
      <w:r w:rsidRPr="0039444D">
        <w:rPr>
          <w:rFonts w:ascii="CG Times" w:hAnsi="CG Times" w:cs="Times New Roman"/>
          <w:sz w:val="20"/>
        </w:rPr>
        <w:t xml:space="preserve"> (Emerald Publishing Limited, 2018).</w:t>
      </w:r>
      <w:r>
        <w:fldChar w:fldCharType="end"/>
      </w:r>
    </w:p>
    <w:p w14:paraId="1255CC54" w14:textId="77777777" w:rsidR="0039444D" w:rsidRDefault="0039444D" w:rsidP="0021790F">
      <w:pPr>
        <w:spacing w:before="100" w:after="100"/>
        <w:ind w:right="-180"/>
        <w:rPr>
          <w:rFonts w:ascii="Times New Roman" w:hAnsi="Times New Roman" w:cs="Times New Roman"/>
          <w:highlight w:val="yellow"/>
        </w:rPr>
      </w:pPr>
    </w:p>
    <w:p w14:paraId="0B6AF2C7" w14:textId="27A2136C" w:rsidR="00952C8C" w:rsidRDefault="009C6A42" w:rsidP="00386AB8">
      <w:pPr>
        <w:spacing w:before="100" w:after="100"/>
        <w:ind w:left="-180" w:right="-180" w:firstLine="900"/>
        <w:jc w:val="both"/>
        <w:rPr>
          <w:rFonts w:ascii="Times New Roman" w:hAnsi="Times New Roman" w:cs="Times New Roman"/>
        </w:rPr>
      </w:pPr>
      <w:r>
        <w:rPr>
          <w:rFonts w:ascii="Times New Roman" w:hAnsi="Times New Roman" w:cs="Times New Roman"/>
        </w:rPr>
        <w:t>The work of these agencies has also been undermined by other, non-antitrust</w:t>
      </w:r>
      <w:ins w:id="386" w:author="Sima Niondi" w:date="2021-10-12T15:45:00Z">
        <w:r w:rsidR="00455573">
          <w:rPr>
            <w:rFonts w:ascii="Times New Roman" w:hAnsi="Times New Roman" w:cs="Times New Roman"/>
          </w:rPr>
          <w:t>-</w:t>
        </w:r>
      </w:ins>
      <w:del w:id="387" w:author="Sima Niondi" w:date="2021-10-12T15:45:00Z">
        <w:r w:rsidDel="00455573">
          <w:rPr>
            <w:rFonts w:ascii="Times New Roman" w:hAnsi="Times New Roman" w:cs="Times New Roman"/>
          </w:rPr>
          <w:delText xml:space="preserve"> </w:delText>
        </w:r>
      </w:del>
      <w:r>
        <w:rPr>
          <w:rFonts w:ascii="Times New Roman" w:hAnsi="Times New Roman" w:cs="Times New Roman"/>
        </w:rPr>
        <w:t xml:space="preserve">related legislation. </w:t>
      </w:r>
      <w:r w:rsidR="00011E22">
        <w:rPr>
          <w:rFonts w:ascii="Times New Roman" w:hAnsi="Times New Roman" w:cs="Times New Roman"/>
        </w:rPr>
        <w:t xml:space="preserve">For example, for decades the FTC Bureau of </w:t>
      </w:r>
      <w:ins w:id="388" w:author="Sima Niondi" w:date="2021-10-12T10:39:00Z">
        <w:r w:rsidR="0013382B">
          <w:rPr>
            <w:rFonts w:ascii="Times New Roman" w:hAnsi="Times New Roman" w:cs="Times New Roman"/>
          </w:rPr>
          <w:t>E</w:t>
        </w:r>
      </w:ins>
      <w:del w:id="389" w:author="Sima Niondi" w:date="2021-10-12T10:39:00Z">
        <w:r w:rsidR="00011E22" w:rsidDel="0013382B">
          <w:rPr>
            <w:rFonts w:ascii="Times New Roman" w:hAnsi="Times New Roman" w:cs="Times New Roman"/>
          </w:rPr>
          <w:delText>e</w:delText>
        </w:r>
      </w:del>
      <w:r w:rsidR="00011E22">
        <w:rPr>
          <w:rFonts w:ascii="Times New Roman" w:hAnsi="Times New Roman" w:cs="Times New Roman"/>
        </w:rPr>
        <w:t>conomics conducted a series of so</w:t>
      </w:r>
      <w:ins w:id="390" w:author="Sima Niondi" w:date="2021-10-12T15:45:00Z">
        <w:r w:rsidR="00455573">
          <w:rPr>
            <w:rFonts w:ascii="Times New Roman" w:hAnsi="Times New Roman" w:cs="Times New Roman"/>
          </w:rPr>
          <w:t>-</w:t>
        </w:r>
      </w:ins>
      <w:del w:id="391" w:author="Sima Niondi" w:date="2021-10-12T15:45:00Z">
        <w:r w:rsidR="00011E22" w:rsidDel="00455573">
          <w:rPr>
            <w:rFonts w:ascii="Times New Roman" w:hAnsi="Times New Roman" w:cs="Times New Roman"/>
          </w:rPr>
          <w:delText xml:space="preserve"> </w:delText>
        </w:r>
      </w:del>
      <w:r w:rsidR="00011E22">
        <w:rPr>
          <w:rFonts w:ascii="Times New Roman" w:hAnsi="Times New Roman" w:cs="Times New Roman"/>
        </w:rPr>
        <w:t>called 6(b) and other studies where the agency requested information from private parties and issue</w:t>
      </w:r>
      <w:r w:rsidR="0001631F">
        <w:rPr>
          <w:rFonts w:ascii="Times New Roman" w:hAnsi="Times New Roman" w:cs="Times New Roman"/>
        </w:rPr>
        <w:t>d</w:t>
      </w:r>
      <w:r w:rsidR="00011E22">
        <w:rPr>
          <w:rFonts w:ascii="Times New Roman" w:hAnsi="Times New Roman" w:cs="Times New Roman"/>
        </w:rPr>
        <w:t xml:space="preserve"> encompassing reports on the competitive status of many sectors of the US economy. However, the number o</w:t>
      </w:r>
      <w:r w:rsidR="00A73F5F">
        <w:rPr>
          <w:rFonts w:ascii="Times New Roman" w:hAnsi="Times New Roman" w:cs="Times New Roman"/>
        </w:rPr>
        <w:t>f such</w:t>
      </w:r>
      <w:r w:rsidR="00011E22">
        <w:rPr>
          <w:rFonts w:ascii="Times New Roman" w:hAnsi="Times New Roman" w:cs="Times New Roman"/>
        </w:rPr>
        <w:t xml:space="preserve"> studies greatly decline</w:t>
      </w:r>
      <w:r w:rsidR="00AC00B5">
        <w:rPr>
          <w:rFonts w:ascii="Times New Roman" w:hAnsi="Times New Roman" w:cs="Times New Roman"/>
        </w:rPr>
        <w:t>d</w:t>
      </w:r>
      <w:r w:rsidR="00011E22">
        <w:rPr>
          <w:rFonts w:ascii="Times New Roman" w:hAnsi="Times New Roman" w:cs="Times New Roman"/>
        </w:rPr>
        <w:t xml:space="preserve"> after the 1980</w:t>
      </w:r>
      <w:del w:id="392" w:author="Sima Niondi" w:date="2021-10-12T10:40:00Z">
        <w:r w:rsidR="00011E22" w:rsidDel="0013382B">
          <w:rPr>
            <w:rFonts w:ascii="Times New Roman" w:hAnsi="Times New Roman" w:cs="Times New Roman"/>
          </w:rPr>
          <w:delText>’</w:delText>
        </w:r>
      </w:del>
      <w:r w:rsidR="00011E22">
        <w:rPr>
          <w:rFonts w:ascii="Times New Roman" w:hAnsi="Times New Roman" w:cs="Times New Roman"/>
        </w:rPr>
        <w:t xml:space="preserve">s </w:t>
      </w:r>
      <w:r w:rsidR="00106124">
        <w:rPr>
          <w:rFonts w:ascii="Times New Roman" w:hAnsi="Times New Roman" w:cs="Times New Roman"/>
        </w:rPr>
        <w:t>(</w:t>
      </w:r>
      <w:r w:rsidR="00011E22">
        <w:rPr>
          <w:rFonts w:ascii="Times New Roman" w:hAnsi="Times New Roman" w:cs="Times New Roman"/>
        </w:rPr>
        <w:t>and in particular after the 1990</w:t>
      </w:r>
      <w:del w:id="393" w:author="Sima Niondi" w:date="2021-10-12T10:40:00Z">
        <w:r w:rsidR="00011E22" w:rsidDel="0013382B">
          <w:rPr>
            <w:rFonts w:ascii="Times New Roman" w:hAnsi="Times New Roman" w:cs="Times New Roman"/>
          </w:rPr>
          <w:delText>’</w:delText>
        </w:r>
      </w:del>
      <w:r w:rsidR="00011E22">
        <w:rPr>
          <w:rFonts w:ascii="Times New Roman" w:hAnsi="Times New Roman" w:cs="Times New Roman"/>
        </w:rPr>
        <w:t>s</w:t>
      </w:r>
      <w:r w:rsidR="00106124">
        <w:rPr>
          <w:rFonts w:ascii="Times New Roman" w:hAnsi="Times New Roman" w:cs="Times New Roman"/>
        </w:rPr>
        <w:t>)</w:t>
      </w:r>
      <w:r w:rsidR="00011E22">
        <w:rPr>
          <w:rFonts w:ascii="Times New Roman" w:hAnsi="Times New Roman" w:cs="Times New Roman"/>
        </w:rPr>
        <w:t xml:space="preserve">, as the economics staff </w:t>
      </w:r>
      <w:r w:rsidR="005855D8">
        <w:rPr>
          <w:rFonts w:ascii="Times New Roman" w:hAnsi="Times New Roman" w:cs="Times New Roman"/>
        </w:rPr>
        <w:t xml:space="preserve">of the FTC </w:t>
      </w:r>
      <w:r w:rsidR="00011E22">
        <w:rPr>
          <w:rFonts w:ascii="Times New Roman" w:hAnsi="Times New Roman" w:cs="Times New Roman"/>
        </w:rPr>
        <w:t xml:space="preserve">was </w:t>
      </w:r>
      <w:del w:id="394" w:author="Sima Niondi" w:date="2021-10-12T10:41:00Z">
        <w:r w:rsidR="00011E22" w:rsidDel="0013382B">
          <w:rPr>
            <w:rFonts w:ascii="Times New Roman" w:hAnsi="Times New Roman" w:cs="Times New Roman"/>
          </w:rPr>
          <w:delText>cut more than in half</w:delText>
        </w:r>
      </w:del>
      <w:ins w:id="395" w:author="Sima Niondi" w:date="2021-10-12T10:41:00Z">
        <w:r w:rsidR="0013382B">
          <w:rPr>
            <w:rFonts w:ascii="Times New Roman" w:hAnsi="Times New Roman" w:cs="Times New Roman"/>
          </w:rPr>
          <w:t>more than halved</w:t>
        </w:r>
      </w:ins>
      <w:r w:rsidR="00EA0137">
        <w:rPr>
          <w:rFonts w:ascii="Times New Roman" w:hAnsi="Times New Roman" w:cs="Times New Roman"/>
        </w:rPr>
        <w:t>—from 204 in 1981 to 89 in 1990—</w:t>
      </w:r>
      <w:r w:rsidR="002A430D">
        <w:rPr>
          <w:rFonts w:ascii="Times New Roman" w:hAnsi="Times New Roman" w:cs="Times New Roman"/>
        </w:rPr>
        <w:t>with</w:t>
      </w:r>
      <w:r w:rsidR="00011E22">
        <w:rPr>
          <w:rFonts w:ascii="Times New Roman" w:hAnsi="Times New Roman" w:cs="Times New Roman"/>
        </w:rPr>
        <w:t xml:space="preserve"> the remaining personnel </w:t>
      </w:r>
      <w:r w:rsidR="00EB3C8C">
        <w:rPr>
          <w:rFonts w:ascii="Times New Roman" w:hAnsi="Times New Roman" w:cs="Times New Roman"/>
        </w:rPr>
        <w:t xml:space="preserve">being </w:t>
      </w:r>
      <w:r w:rsidR="00011E22">
        <w:rPr>
          <w:rFonts w:ascii="Times New Roman" w:hAnsi="Times New Roman" w:cs="Times New Roman"/>
        </w:rPr>
        <w:t>allocated to the increasing</w:t>
      </w:r>
      <w:del w:id="396" w:author="Sima Niondi" w:date="2021-10-12T10:42:00Z">
        <w:r w:rsidR="00011E22" w:rsidDel="0013382B">
          <w:rPr>
            <w:rFonts w:ascii="Times New Roman" w:hAnsi="Times New Roman" w:cs="Times New Roman"/>
          </w:rPr>
          <w:delText>ly</w:delText>
        </w:r>
      </w:del>
      <w:r w:rsidR="00011E22">
        <w:rPr>
          <w:rFonts w:ascii="Times New Roman" w:hAnsi="Times New Roman" w:cs="Times New Roman"/>
        </w:rPr>
        <w:t xml:space="preserve"> workload of economics analysis in merger review and litigation </w:t>
      </w:r>
      <w:r w:rsidR="00011E22" w:rsidRPr="0013382B">
        <w:rPr>
          <w:rFonts w:ascii="Times New Roman" w:hAnsi="Times New Roman" w:cs="Times New Roman"/>
        </w:rPr>
        <w:t>support.</w:t>
      </w:r>
      <w:r w:rsidR="00011E22" w:rsidRPr="0013382B">
        <w:rPr>
          <w:rStyle w:val="FootnoteReference"/>
          <w:rFonts w:ascii="Times New Roman" w:hAnsi="Times New Roman" w:cs="Times New Roman"/>
          <w:rPrChange w:id="397" w:author="Sima Niondi" w:date="2021-10-12T10:42:00Z">
            <w:rPr>
              <w:rStyle w:val="FootnoteReference"/>
            </w:rPr>
          </w:rPrChange>
        </w:rPr>
        <w:footnoteReference w:id="119"/>
      </w:r>
      <w:r w:rsidR="00811B37" w:rsidRPr="0013382B">
        <w:rPr>
          <w:rFonts w:ascii="Times New Roman" w:hAnsi="Times New Roman" w:cs="Times New Roman"/>
        </w:rPr>
        <w:t xml:space="preserve"> </w:t>
      </w:r>
      <w:commentRangeStart w:id="398"/>
      <w:r w:rsidR="00E5425B" w:rsidRPr="0013382B">
        <w:rPr>
          <w:rFonts w:ascii="Times New Roman" w:hAnsi="Times New Roman" w:cs="Times New Roman"/>
        </w:rPr>
        <w:t>Thi</w:t>
      </w:r>
      <w:r w:rsidR="00E5425B">
        <w:rPr>
          <w:rFonts w:ascii="Times New Roman" w:hAnsi="Times New Roman" w:cs="Times New Roman"/>
        </w:rPr>
        <w:t>s i</w:t>
      </w:r>
      <w:r w:rsidR="00994DE5">
        <w:rPr>
          <w:rFonts w:ascii="Times New Roman" w:hAnsi="Times New Roman" w:cs="Times New Roman"/>
        </w:rPr>
        <w:t>n</w:t>
      </w:r>
      <w:r w:rsidR="00E5425B">
        <w:rPr>
          <w:rFonts w:ascii="Times New Roman" w:hAnsi="Times New Roman" w:cs="Times New Roman"/>
        </w:rPr>
        <w:t xml:space="preserve"> part </w:t>
      </w:r>
      <w:r w:rsidR="006A68C7">
        <w:rPr>
          <w:rFonts w:ascii="Times New Roman" w:hAnsi="Times New Roman" w:cs="Times New Roman"/>
        </w:rPr>
        <w:t xml:space="preserve">also </w:t>
      </w:r>
      <w:r w:rsidR="00E5425B">
        <w:rPr>
          <w:rFonts w:ascii="Times New Roman" w:hAnsi="Times New Roman" w:cs="Times New Roman"/>
        </w:rPr>
        <w:t>reflect</w:t>
      </w:r>
      <w:r w:rsidR="006A68C7">
        <w:rPr>
          <w:rFonts w:ascii="Times New Roman" w:hAnsi="Times New Roman" w:cs="Times New Roman"/>
        </w:rPr>
        <w:t xml:space="preserve">ed </w:t>
      </w:r>
      <w:r w:rsidR="00E5425B">
        <w:rPr>
          <w:rFonts w:ascii="Times New Roman" w:hAnsi="Times New Roman" w:cs="Times New Roman"/>
        </w:rPr>
        <w:t xml:space="preserve">severe limitations </w:t>
      </w:r>
      <w:del w:id="399" w:author="Sima Niondi" w:date="2021-10-12T10:44:00Z">
        <w:r w:rsidR="00E5425B" w:rsidDel="0013382B">
          <w:rPr>
            <w:rFonts w:ascii="Times New Roman" w:hAnsi="Times New Roman" w:cs="Times New Roman"/>
          </w:rPr>
          <w:delText xml:space="preserve">on </w:delText>
        </w:r>
      </w:del>
      <w:ins w:id="400" w:author="Sima Niondi" w:date="2021-10-12T10:44:00Z">
        <w:r w:rsidR="0013382B">
          <w:rPr>
            <w:rFonts w:ascii="Times New Roman" w:hAnsi="Times New Roman" w:cs="Times New Roman"/>
          </w:rPr>
          <w:t xml:space="preserve">to </w:t>
        </w:r>
      </w:ins>
      <w:r w:rsidR="00316A01">
        <w:rPr>
          <w:rFonts w:ascii="Times New Roman" w:hAnsi="Times New Roman" w:cs="Times New Roman"/>
        </w:rPr>
        <w:t xml:space="preserve">the FTC’s ability to </w:t>
      </w:r>
      <w:r w:rsidR="00E5425B">
        <w:rPr>
          <w:rFonts w:ascii="Times New Roman" w:hAnsi="Times New Roman" w:cs="Times New Roman"/>
        </w:rPr>
        <w:t xml:space="preserve">gather </w:t>
      </w:r>
      <w:r w:rsidR="00316A01">
        <w:rPr>
          <w:rFonts w:ascii="Times New Roman" w:hAnsi="Times New Roman" w:cs="Times New Roman"/>
        </w:rPr>
        <w:t xml:space="preserve">data </w:t>
      </w:r>
      <w:r w:rsidR="00F5058F">
        <w:rPr>
          <w:rFonts w:ascii="Times New Roman" w:hAnsi="Times New Roman" w:cs="Times New Roman"/>
        </w:rPr>
        <w:t xml:space="preserve">due to the requirements of the </w:t>
      </w:r>
      <w:r w:rsidR="00E5425B">
        <w:rPr>
          <w:rFonts w:ascii="Times New Roman" w:hAnsi="Times New Roman" w:cs="Times New Roman"/>
        </w:rPr>
        <w:t xml:space="preserve">Paperwork Reduction Act of </w:t>
      </w:r>
      <w:del w:id="401" w:author="Sima Niondi" w:date="2021-10-12T13:12:00Z">
        <w:r w:rsidR="00E5425B" w:rsidDel="00097EF8">
          <w:rPr>
            <w:rFonts w:ascii="Times New Roman" w:hAnsi="Times New Roman" w:cs="Times New Roman"/>
          </w:rPr>
          <w:delText>1995</w:delText>
        </w:r>
      </w:del>
      <w:ins w:id="402" w:author="Sima Niondi" w:date="2021-10-12T13:12:00Z">
        <w:r w:rsidR="00097EF8">
          <w:rPr>
            <w:rFonts w:ascii="Times New Roman" w:hAnsi="Times New Roman" w:cs="Times New Roman"/>
          </w:rPr>
          <w:t>1980</w:t>
        </w:r>
      </w:ins>
      <w:r w:rsidR="00053A37">
        <w:rPr>
          <w:rFonts w:ascii="Times New Roman" w:hAnsi="Times New Roman" w:cs="Times New Roman"/>
        </w:rPr>
        <w:t xml:space="preserve">. This statute </w:t>
      </w:r>
      <w:r w:rsidR="00E5425B">
        <w:rPr>
          <w:rFonts w:ascii="Times New Roman" w:hAnsi="Times New Roman" w:cs="Times New Roman"/>
        </w:rPr>
        <w:t xml:space="preserve">requires </w:t>
      </w:r>
      <w:r w:rsidR="008F2934">
        <w:rPr>
          <w:rFonts w:ascii="Times New Roman" w:hAnsi="Times New Roman" w:cs="Times New Roman"/>
        </w:rPr>
        <w:t xml:space="preserve">most Federal </w:t>
      </w:r>
      <w:r w:rsidR="00E5425B">
        <w:rPr>
          <w:rFonts w:ascii="Times New Roman" w:hAnsi="Times New Roman" w:cs="Times New Roman"/>
        </w:rPr>
        <w:t>agencies to obtain special authorization from the Office of Information and Regulatory Affairs (OIRA), part of the Office of Personnel Management (OMB), whenever they request information from a large number of private parties. The approval process is so burdensome the government itself estimates it takes between six to nine months</w:t>
      </w:r>
      <w:r w:rsidR="00C17F12">
        <w:rPr>
          <w:rFonts w:ascii="Times New Roman" w:hAnsi="Times New Roman" w:cs="Times New Roman"/>
        </w:rPr>
        <w:t xml:space="preserve"> per request</w:t>
      </w:r>
      <w:r w:rsidR="00E5425B" w:rsidRPr="00097EF8">
        <w:rPr>
          <w:rFonts w:ascii="Times New Roman" w:hAnsi="Times New Roman" w:cs="Times New Roman"/>
          <w:rPrChange w:id="403" w:author="Sima Niondi" w:date="2021-10-12T13:12:00Z">
            <w:rPr>
              <w:rFonts w:ascii="Times New Roman" w:hAnsi="Times New Roman" w:cs="Times New Roman"/>
            </w:rPr>
          </w:rPrChange>
        </w:rPr>
        <w:t>.</w:t>
      </w:r>
      <w:r w:rsidR="00E5425B" w:rsidRPr="00097EF8">
        <w:rPr>
          <w:rStyle w:val="FootnoteReference"/>
          <w:rFonts w:ascii="Times New Roman" w:hAnsi="Times New Roman" w:cs="Times New Roman"/>
          <w:rPrChange w:id="404" w:author="Sima Niondi" w:date="2021-10-12T13:12:00Z">
            <w:rPr>
              <w:rStyle w:val="FootnoteReference"/>
            </w:rPr>
          </w:rPrChange>
        </w:rPr>
        <w:footnoteReference w:id="120"/>
      </w:r>
      <w:r w:rsidR="00E5425B">
        <w:rPr>
          <w:rFonts w:ascii="Times New Roman" w:hAnsi="Times New Roman" w:cs="Times New Roman"/>
        </w:rPr>
        <w:t xml:space="preserve"> </w:t>
      </w:r>
      <w:r w:rsidR="0085564C">
        <w:rPr>
          <w:rFonts w:ascii="Times New Roman" w:hAnsi="Times New Roman" w:cs="Times New Roman"/>
        </w:rPr>
        <w:t>While it was not directly targeting anti-monopoly studies—already in decline at the time—the act was a final act to further weaken industry studies</w:t>
      </w:r>
      <w:r w:rsidR="00EB3DAE">
        <w:rPr>
          <w:rFonts w:ascii="Times New Roman" w:hAnsi="Times New Roman" w:cs="Times New Roman"/>
        </w:rPr>
        <w:t xml:space="preserve"> relying on private data.</w:t>
      </w:r>
      <w:commentRangeEnd w:id="398"/>
      <w:r w:rsidR="00AC5A5B">
        <w:rPr>
          <w:rStyle w:val="CommentReference"/>
        </w:rPr>
        <w:commentReference w:id="398"/>
      </w:r>
    </w:p>
    <w:p w14:paraId="6CE33DFF" w14:textId="2A8C6807" w:rsidR="00386AB8" w:rsidRDefault="00386AB8" w:rsidP="008D56CC">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In a summary, the weakening of antitrust enforcement that takes place after the second half of the 1970</w:t>
      </w:r>
      <w:del w:id="405" w:author="Sima Niondi" w:date="2021-10-12T13:13:00Z">
        <w:r w:rsidDel="00097EF8">
          <w:rPr>
            <w:rFonts w:ascii="Times New Roman" w:hAnsi="Times New Roman" w:cs="Times New Roman"/>
          </w:rPr>
          <w:delText>’</w:delText>
        </w:r>
      </w:del>
      <w:r>
        <w:rPr>
          <w:rFonts w:ascii="Times New Roman" w:hAnsi="Times New Roman" w:cs="Times New Roman"/>
        </w:rPr>
        <w:t xml:space="preserve">s is correlated with: (i) an explosion in the revolving door between agency leadership and the companies they are supposed to oversee; (ii) a </w:t>
      </w:r>
      <w:r w:rsidR="00A66502">
        <w:rPr>
          <w:rFonts w:ascii="Times New Roman" w:hAnsi="Times New Roman" w:cs="Times New Roman"/>
        </w:rPr>
        <w:t xml:space="preserve">major </w:t>
      </w:r>
      <w:r w:rsidR="009F6A6C">
        <w:rPr>
          <w:rFonts w:ascii="Times New Roman" w:hAnsi="Times New Roman" w:cs="Times New Roman"/>
        </w:rPr>
        <w:t xml:space="preserve">increase </w:t>
      </w:r>
      <w:r>
        <w:rPr>
          <w:rFonts w:ascii="Times New Roman" w:hAnsi="Times New Roman" w:cs="Times New Roman"/>
        </w:rPr>
        <w:t xml:space="preserve">in the salary differential between private and public employees, likely leading to a growing revolving door between the agencies’ technical staff and </w:t>
      </w:r>
      <w:r w:rsidR="00642757">
        <w:rPr>
          <w:rFonts w:ascii="Times New Roman" w:hAnsi="Times New Roman" w:cs="Times New Roman"/>
        </w:rPr>
        <w:t>private companies as well</w:t>
      </w:r>
      <w:r w:rsidR="00257DDB">
        <w:rPr>
          <w:rFonts w:ascii="Times New Roman" w:hAnsi="Times New Roman" w:cs="Times New Roman"/>
        </w:rPr>
        <w:t xml:space="preserve"> as </w:t>
      </w:r>
      <w:del w:id="406" w:author="Sima Niondi" w:date="2021-10-12T13:14:00Z">
        <w:r w:rsidR="00257DDB" w:rsidDel="00097EF8">
          <w:rPr>
            <w:rFonts w:ascii="Times New Roman" w:hAnsi="Times New Roman" w:cs="Times New Roman"/>
          </w:rPr>
          <w:delText xml:space="preserve">less </w:delText>
        </w:r>
      </w:del>
      <w:ins w:id="407" w:author="Sima Niondi" w:date="2021-10-12T13:14:00Z">
        <w:r w:rsidR="00097EF8">
          <w:rPr>
            <w:rFonts w:ascii="Times New Roman" w:hAnsi="Times New Roman" w:cs="Times New Roman"/>
          </w:rPr>
          <w:t xml:space="preserve">fewer </w:t>
        </w:r>
      </w:ins>
      <w:r w:rsidR="00257DDB">
        <w:rPr>
          <w:rFonts w:ascii="Times New Roman" w:hAnsi="Times New Roman" w:cs="Times New Roman"/>
        </w:rPr>
        <w:t>incentives for highly-qualified staff to join the agencies in the first place</w:t>
      </w:r>
      <w:r w:rsidR="00642757">
        <w:rPr>
          <w:rFonts w:ascii="Times New Roman" w:hAnsi="Times New Roman" w:cs="Times New Roman"/>
        </w:rPr>
        <w:t xml:space="preserve">; (iii) a </w:t>
      </w:r>
      <w:r w:rsidR="00A52BB8">
        <w:rPr>
          <w:rFonts w:ascii="Times New Roman" w:hAnsi="Times New Roman" w:cs="Times New Roman"/>
        </w:rPr>
        <w:t>curtail</w:t>
      </w:r>
      <w:r w:rsidR="00A44D9E">
        <w:rPr>
          <w:rFonts w:ascii="Times New Roman" w:hAnsi="Times New Roman" w:cs="Times New Roman"/>
        </w:rPr>
        <w:t>ment</w:t>
      </w:r>
      <w:r w:rsidR="00A52BB8">
        <w:rPr>
          <w:rFonts w:ascii="Times New Roman" w:hAnsi="Times New Roman" w:cs="Times New Roman"/>
        </w:rPr>
        <w:t xml:space="preserve"> </w:t>
      </w:r>
      <w:r w:rsidR="00642757">
        <w:rPr>
          <w:rFonts w:ascii="Times New Roman" w:hAnsi="Times New Roman" w:cs="Times New Roman"/>
        </w:rPr>
        <w:t xml:space="preserve">in the amount of resources available for both agencies to perform their role, in particular if considering the economic growth for the period; this while (iv) enforcement itself became much more expensive because of the rise in the rule of reason and the need for economic evidence in general, meaning the resources would have needed to go up for enforcement to stay constant; and (v) the imposition of non-antitrust related </w:t>
      </w:r>
      <w:r w:rsidR="00F70683">
        <w:rPr>
          <w:rFonts w:ascii="Times New Roman" w:hAnsi="Times New Roman" w:cs="Times New Roman"/>
        </w:rPr>
        <w:t xml:space="preserve">legal and other </w:t>
      </w:r>
      <w:r w:rsidR="00642757">
        <w:rPr>
          <w:rFonts w:ascii="Times New Roman" w:hAnsi="Times New Roman" w:cs="Times New Roman"/>
        </w:rPr>
        <w:t xml:space="preserve">restrictions </w:t>
      </w:r>
      <w:r w:rsidR="00B312CB">
        <w:rPr>
          <w:rFonts w:ascii="Times New Roman" w:hAnsi="Times New Roman" w:cs="Times New Roman"/>
        </w:rPr>
        <w:t xml:space="preserve">that limited </w:t>
      </w:r>
      <w:r w:rsidR="001C6E05">
        <w:rPr>
          <w:rFonts w:ascii="Times New Roman" w:hAnsi="Times New Roman" w:cs="Times New Roman"/>
        </w:rPr>
        <w:t xml:space="preserve">the </w:t>
      </w:r>
      <w:r w:rsidR="00642757">
        <w:rPr>
          <w:rFonts w:ascii="Times New Roman" w:hAnsi="Times New Roman" w:cs="Times New Roman"/>
        </w:rPr>
        <w:t>agencies’ ability to properly perform their work.</w:t>
      </w:r>
    </w:p>
    <w:bookmarkEnd w:id="163"/>
    <w:bookmarkEnd w:id="164"/>
    <w:p w14:paraId="1A91FAD9" w14:textId="4D4614A3" w:rsidR="00D271B0" w:rsidRPr="008D56CC" w:rsidRDefault="0081186C" w:rsidP="008D56CC">
      <w:pPr>
        <w:pStyle w:val="Heading3"/>
        <w:spacing w:before="360" w:after="360"/>
        <w:ind w:left="720"/>
      </w:pPr>
      <w:r w:rsidRPr="0081186C">
        <w:t>Part II</w:t>
      </w:r>
      <w:r w:rsidR="00834FC4">
        <w:t>I</w:t>
      </w:r>
      <w:r w:rsidRPr="0081186C">
        <w:t>.</w:t>
      </w:r>
      <w:r w:rsidR="00834FC4">
        <w:t>B</w:t>
      </w:r>
      <w:r w:rsidRPr="0081186C">
        <w:t>.</w:t>
      </w:r>
      <w:r w:rsidR="00834FC4">
        <w:t>3</w:t>
      </w:r>
      <w:r w:rsidR="006B4891">
        <w:t>.</w:t>
      </w:r>
      <w:r w:rsidRPr="0081186C">
        <w:t xml:space="preserve"> </w:t>
      </w:r>
      <w:r w:rsidR="002145D0">
        <w:t>Changes taking place at the Judiciary concomitantly to the weakening process</w:t>
      </w:r>
    </w:p>
    <w:p w14:paraId="4EC4DA99" w14:textId="3365E788" w:rsidR="00105C22" w:rsidRDefault="00BA001B" w:rsidP="002145D0">
      <w:pPr>
        <w:spacing w:before="100" w:after="100"/>
        <w:ind w:left="-180" w:right="-180" w:firstLine="900"/>
        <w:jc w:val="both"/>
        <w:rPr>
          <w:rFonts w:ascii="Times New Roman" w:hAnsi="Times New Roman" w:cs="Times New Roman"/>
        </w:rPr>
      </w:pPr>
      <w:bookmarkStart w:id="408" w:name="OLE_LINK5"/>
      <w:bookmarkStart w:id="409" w:name="OLE_LINK6"/>
      <w:r>
        <w:rPr>
          <w:rFonts w:ascii="Times New Roman" w:hAnsi="Times New Roman" w:cs="Times New Roman"/>
        </w:rPr>
        <w:t xml:space="preserve">Grasping </w:t>
      </w:r>
      <w:r w:rsidR="0065264D" w:rsidRPr="003F6A41">
        <w:rPr>
          <w:rFonts w:ascii="Times New Roman" w:hAnsi="Times New Roman" w:cs="Times New Roman"/>
        </w:rPr>
        <w:t xml:space="preserve">the motivation behind </w:t>
      </w:r>
      <w:r w:rsidR="005E5EBF">
        <w:rPr>
          <w:rFonts w:ascii="Times New Roman" w:hAnsi="Times New Roman" w:cs="Times New Roman"/>
        </w:rPr>
        <w:t>judicially</w:t>
      </w:r>
      <w:ins w:id="410" w:author="Sima Niondi" w:date="2021-10-12T13:15:00Z">
        <w:r w:rsidR="00097EF8">
          <w:rPr>
            <w:rFonts w:ascii="Times New Roman" w:hAnsi="Times New Roman" w:cs="Times New Roman"/>
          </w:rPr>
          <w:t>-</w:t>
        </w:r>
      </w:ins>
      <w:del w:id="411" w:author="Sima Niondi" w:date="2021-10-12T13:15:00Z">
        <w:r w:rsidR="005E5EBF" w:rsidDel="00097EF8">
          <w:rPr>
            <w:rFonts w:ascii="Times New Roman" w:hAnsi="Times New Roman" w:cs="Times New Roman"/>
          </w:rPr>
          <w:delText xml:space="preserve"> </w:delText>
        </w:r>
      </w:del>
      <w:r w:rsidR="005E5EBF">
        <w:rPr>
          <w:rFonts w:ascii="Times New Roman" w:hAnsi="Times New Roman" w:cs="Times New Roman"/>
        </w:rPr>
        <w:t>driven</w:t>
      </w:r>
      <w:r w:rsidR="00DA49A5">
        <w:rPr>
          <w:rFonts w:ascii="Times New Roman" w:hAnsi="Times New Roman" w:cs="Times New Roman"/>
        </w:rPr>
        <w:t xml:space="preserve"> </w:t>
      </w:r>
      <w:r>
        <w:rPr>
          <w:rFonts w:ascii="Times New Roman" w:hAnsi="Times New Roman" w:cs="Times New Roman"/>
        </w:rPr>
        <w:t xml:space="preserve">legal </w:t>
      </w:r>
      <w:r w:rsidR="0065264D" w:rsidRPr="003F6A41">
        <w:rPr>
          <w:rFonts w:ascii="Times New Roman" w:hAnsi="Times New Roman" w:cs="Times New Roman"/>
        </w:rPr>
        <w:t xml:space="preserve">changes </w:t>
      </w:r>
      <w:r>
        <w:rPr>
          <w:rFonts w:ascii="Times New Roman" w:hAnsi="Times New Roman" w:cs="Times New Roman"/>
        </w:rPr>
        <w:t xml:space="preserve">to antitrust law </w:t>
      </w:r>
      <w:r w:rsidR="0065264D" w:rsidRPr="003F6A41">
        <w:rPr>
          <w:rFonts w:ascii="Times New Roman" w:hAnsi="Times New Roman" w:cs="Times New Roman"/>
        </w:rPr>
        <w:t xml:space="preserve">is challenging because </w:t>
      </w:r>
      <w:r w:rsidR="00B8335C">
        <w:rPr>
          <w:rFonts w:ascii="Times New Roman" w:hAnsi="Times New Roman" w:cs="Times New Roman"/>
        </w:rPr>
        <w:t xml:space="preserve">the judiciary is designed to be insulated from direct pressure by private </w:t>
      </w:r>
      <w:r w:rsidR="005E5EBF">
        <w:rPr>
          <w:rFonts w:ascii="Times New Roman" w:hAnsi="Times New Roman" w:cs="Times New Roman"/>
        </w:rPr>
        <w:t xml:space="preserve">interests </w:t>
      </w:r>
      <w:r w:rsidR="00B8335C">
        <w:rPr>
          <w:rFonts w:ascii="Times New Roman" w:hAnsi="Times New Roman" w:cs="Times New Roman"/>
        </w:rPr>
        <w:t>such as companies or associations.</w:t>
      </w:r>
      <w:r w:rsidR="00C82504">
        <w:rPr>
          <w:rStyle w:val="FootnoteReference"/>
          <w:rFonts w:ascii="Times New Roman" w:hAnsi="Times New Roman" w:cs="Times New Roman"/>
        </w:rPr>
        <w:footnoteReference w:id="121"/>
      </w:r>
      <w:r w:rsidR="00B8335C">
        <w:rPr>
          <w:rFonts w:ascii="Times New Roman" w:hAnsi="Times New Roman" w:cs="Times New Roman"/>
        </w:rPr>
        <w:t xml:space="preserve"> Judges are appointed for life, receive a reasonable salary (even if this salary has been decreasing significantly in</w:t>
      </w:r>
      <w:r w:rsidR="00180438">
        <w:rPr>
          <w:rFonts w:ascii="Times New Roman" w:hAnsi="Times New Roman" w:cs="Times New Roman"/>
        </w:rPr>
        <w:t xml:space="preserve"> </w:t>
      </w:r>
      <w:r w:rsidR="00555797">
        <w:rPr>
          <w:rFonts w:ascii="Times New Roman" w:hAnsi="Times New Roman" w:cs="Times New Roman"/>
        </w:rPr>
        <w:t xml:space="preserve">per-capita, </w:t>
      </w:r>
      <w:r w:rsidR="00B8335C">
        <w:rPr>
          <w:rFonts w:ascii="Times New Roman" w:hAnsi="Times New Roman" w:cs="Times New Roman"/>
        </w:rPr>
        <w:t xml:space="preserve">real terms, as figure </w:t>
      </w:r>
      <w:r w:rsidR="00B8335C" w:rsidRPr="00DC3A76">
        <w:rPr>
          <w:rFonts w:ascii="Times New Roman" w:hAnsi="Times New Roman" w:cs="Times New Roman"/>
          <w:highlight w:val="yellow"/>
        </w:rPr>
        <w:t>XXX</w:t>
      </w:r>
      <w:r w:rsidR="00B8335C">
        <w:rPr>
          <w:rFonts w:ascii="Times New Roman" w:hAnsi="Times New Roman" w:cs="Times New Roman"/>
        </w:rPr>
        <w:t xml:space="preserve"> </w:t>
      </w:r>
      <w:r w:rsidR="00DC3A76">
        <w:rPr>
          <w:rFonts w:ascii="Times New Roman" w:hAnsi="Times New Roman" w:cs="Times New Roman"/>
        </w:rPr>
        <w:t xml:space="preserve">above </w:t>
      </w:r>
      <w:r w:rsidR="00B8335C">
        <w:rPr>
          <w:rFonts w:ascii="Times New Roman" w:hAnsi="Times New Roman" w:cs="Times New Roman"/>
        </w:rPr>
        <w:t>shows) and there</w:t>
      </w:r>
      <w:r w:rsidR="00B828A4">
        <w:rPr>
          <w:rFonts w:ascii="Times New Roman" w:hAnsi="Times New Roman" w:cs="Times New Roman"/>
        </w:rPr>
        <w:t xml:space="preserve"> is</w:t>
      </w:r>
      <w:r w:rsidR="00B8335C">
        <w:rPr>
          <w:rFonts w:ascii="Times New Roman" w:hAnsi="Times New Roman" w:cs="Times New Roman"/>
        </w:rPr>
        <w:t xml:space="preserve"> little evidence of revolving doors involving the </w:t>
      </w:r>
      <w:r w:rsidR="00772595">
        <w:rPr>
          <w:rFonts w:ascii="Times New Roman" w:hAnsi="Times New Roman" w:cs="Times New Roman"/>
        </w:rPr>
        <w:t>f</w:t>
      </w:r>
      <w:r w:rsidR="00B8335C">
        <w:rPr>
          <w:rFonts w:ascii="Times New Roman" w:hAnsi="Times New Roman" w:cs="Times New Roman"/>
        </w:rPr>
        <w:t>ederal judiciary.</w:t>
      </w:r>
      <w:r w:rsidR="00105C22">
        <w:rPr>
          <w:rFonts w:ascii="Times New Roman" w:hAnsi="Times New Roman" w:cs="Times New Roman"/>
        </w:rPr>
        <w:t xml:space="preserve"> In addition, as we stated in our theoretical framework of Part II, changes in policy promoted by </w:t>
      </w:r>
      <w:r w:rsidR="002531A5">
        <w:rPr>
          <w:rFonts w:ascii="Times New Roman" w:hAnsi="Times New Roman" w:cs="Times New Roman"/>
        </w:rPr>
        <w:t xml:space="preserve">experts </w:t>
      </w:r>
      <w:r w:rsidR="00190E63">
        <w:rPr>
          <w:rFonts w:ascii="Times New Roman" w:hAnsi="Times New Roman" w:cs="Times New Roman"/>
        </w:rPr>
        <w:t>may still be</w:t>
      </w:r>
      <w:r w:rsidR="00105C22">
        <w:rPr>
          <w:rFonts w:ascii="Times New Roman" w:hAnsi="Times New Roman" w:cs="Times New Roman"/>
        </w:rPr>
        <w:t xml:space="preserve"> </w:t>
      </w:r>
      <w:r w:rsidR="002531A5">
        <w:rPr>
          <w:rFonts w:ascii="Times New Roman" w:hAnsi="Times New Roman" w:cs="Times New Roman"/>
        </w:rPr>
        <w:t xml:space="preserve">democratically accountable and </w:t>
      </w:r>
      <w:r w:rsidR="00105C22">
        <w:rPr>
          <w:rFonts w:ascii="Times New Roman" w:hAnsi="Times New Roman" w:cs="Times New Roman"/>
        </w:rPr>
        <w:t xml:space="preserve">in the interest of the public, particularly so if these officials have been appointed specifically for that purpose. </w:t>
      </w:r>
      <w:r w:rsidR="00190E63">
        <w:rPr>
          <w:rFonts w:ascii="Times New Roman" w:hAnsi="Times New Roman" w:cs="Times New Roman"/>
        </w:rPr>
        <w:t xml:space="preserve">Therefore, a natural next step in our </w:t>
      </w:r>
      <w:ins w:id="412" w:author="Sima Niondi" w:date="2021-10-12T15:47:00Z">
        <w:r w:rsidR="00455573">
          <w:rPr>
            <w:rFonts w:ascii="Times New Roman" w:hAnsi="Times New Roman" w:cs="Times New Roman"/>
          </w:rPr>
          <w:t>i</w:t>
        </w:r>
      </w:ins>
      <w:del w:id="413" w:author="Sima Niondi" w:date="2021-10-12T15:47:00Z">
        <w:r w:rsidR="00190E63" w:rsidDel="00455573">
          <w:rPr>
            <w:rFonts w:ascii="Times New Roman" w:hAnsi="Times New Roman" w:cs="Times New Roman"/>
          </w:rPr>
          <w:delText>e</w:delText>
        </w:r>
      </w:del>
      <w:r w:rsidR="00190E63">
        <w:rPr>
          <w:rFonts w:ascii="Times New Roman" w:hAnsi="Times New Roman" w:cs="Times New Roman"/>
        </w:rPr>
        <w:t xml:space="preserve">nquiry is to understand if </w:t>
      </w:r>
      <w:r w:rsidR="00772595">
        <w:rPr>
          <w:rFonts w:ascii="Times New Roman" w:hAnsi="Times New Roman" w:cs="Times New Roman"/>
        </w:rPr>
        <w:t>f</w:t>
      </w:r>
      <w:r w:rsidR="00190E63">
        <w:rPr>
          <w:rFonts w:ascii="Times New Roman" w:hAnsi="Times New Roman" w:cs="Times New Roman"/>
        </w:rPr>
        <w:t xml:space="preserve">ederal judges have been appointed for their views on antitrust and, if not, where their views may have come from. </w:t>
      </w:r>
    </w:p>
    <w:p w14:paraId="0C845CE3" w14:textId="345B55D5" w:rsidR="00190E63" w:rsidRDefault="00190E63" w:rsidP="002145D0">
      <w:pPr>
        <w:spacing w:before="100" w:after="100"/>
        <w:ind w:left="-180" w:right="-180" w:firstLine="900"/>
        <w:jc w:val="both"/>
        <w:rPr>
          <w:rFonts w:ascii="Times New Roman" w:hAnsi="Times New Roman" w:cs="Times New Roman"/>
        </w:rPr>
      </w:pPr>
      <w:r>
        <w:rPr>
          <w:rFonts w:ascii="Times New Roman" w:hAnsi="Times New Roman" w:cs="Times New Roman"/>
        </w:rPr>
        <w:t xml:space="preserve">Figure </w:t>
      </w:r>
      <w:r w:rsidRPr="00190E63">
        <w:rPr>
          <w:rFonts w:ascii="Times New Roman" w:hAnsi="Times New Roman" w:cs="Times New Roman"/>
          <w:highlight w:val="yellow"/>
        </w:rPr>
        <w:t>XXX</w:t>
      </w:r>
      <w:r>
        <w:rPr>
          <w:rFonts w:ascii="Times New Roman" w:hAnsi="Times New Roman" w:cs="Times New Roman"/>
        </w:rPr>
        <w:t xml:space="preserve"> below compiles and analyzes all mentions </w:t>
      </w:r>
      <w:ins w:id="414" w:author="Sima Niondi" w:date="2021-10-12T13:18:00Z">
        <w:r w:rsidR="00097EF8">
          <w:rPr>
            <w:rFonts w:ascii="Times New Roman" w:hAnsi="Times New Roman" w:cs="Times New Roman"/>
          </w:rPr>
          <w:t>of</w:t>
        </w:r>
      </w:ins>
      <w:del w:id="415" w:author="Sima Niondi" w:date="2021-10-12T13:18:00Z">
        <w:r w:rsidDel="00097EF8">
          <w:rPr>
            <w:rFonts w:ascii="Times New Roman" w:hAnsi="Times New Roman" w:cs="Times New Roman"/>
          </w:rPr>
          <w:delText>to</w:delText>
        </w:r>
      </w:del>
      <w:r>
        <w:rPr>
          <w:rFonts w:ascii="Times New Roman" w:hAnsi="Times New Roman" w:cs="Times New Roman"/>
        </w:rPr>
        <w:t xml:space="preserve"> </w:t>
      </w:r>
      <w:r w:rsidR="001B3E32">
        <w:rPr>
          <w:rFonts w:ascii="Times New Roman" w:hAnsi="Times New Roman" w:cs="Times New Roman"/>
        </w:rPr>
        <w:t>“</w:t>
      </w:r>
      <w:r>
        <w:rPr>
          <w:rFonts w:ascii="Times New Roman" w:hAnsi="Times New Roman" w:cs="Times New Roman"/>
        </w:rPr>
        <w:t>antitrust</w:t>
      </w:r>
      <w:r w:rsidR="001B3E32">
        <w:rPr>
          <w:rFonts w:ascii="Times New Roman" w:hAnsi="Times New Roman" w:cs="Times New Roman"/>
        </w:rPr>
        <w:t>”</w:t>
      </w:r>
      <w:r>
        <w:rPr>
          <w:rFonts w:ascii="Times New Roman" w:hAnsi="Times New Roman" w:cs="Times New Roman"/>
        </w:rPr>
        <w:t xml:space="preserve"> and “monopol</w:t>
      </w:r>
      <w:r w:rsidR="00772595">
        <w:rPr>
          <w:rFonts w:ascii="Times New Roman" w:hAnsi="Times New Roman" w:cs="Times New Roman"/>
        </w:rPr>
        <w:t>y</w:t>
      </w:r>
      <w:r>
        <w:rPr>
          <w:rFonts w:ascii="Times New Roman" w:hAnsi="Times New Roman" w:cs="Times New Roman"/>
        </w:rPr>
        <w:t>”</w:t>
      </w:r>
      <w:r w:rsidRPr="00097EF8">
        <w:rPr>
          <w:rStyle w:val="FootnoteReference"/>
          <w:rFonts w:ascii="Times New Roman" w:hAnsi="Times New Roman" w:cs="Times New Roman"/>
          <w:rPrChange w:id="416" w:author="Sima Niondi" w:date="2021-10-12T13:18:00Z">
            <w:rPr>
              <w:rStyle w:val="FootnoteReference"/>
            </w:rPr>
          </w:rPrChange>
        </w:rPr>
        <w:footnoteReference w:id="122"/>
      </w:r>
      <w:r w:rsidRPr="00097EF8">
        <w:rPr>
          <w:rFonts w:ascii="Times New Roman" w:hAnsi="Times New Roman" w:cs="Times New Roman"/>
          <w:rPrChange w:id="417" w:author="Sima Niondi" w:date="2021-10-12T13:18:00Z">
            <w:rPr>
              <w:rFonts w:ascii="Times New Roman" w:hAnsi="Times New Roman" w:cs="Times New Roman"/>
            </w:rPr>
          </w:rPrChange>
        </w:rPr>
        <w:t xml:space="preserve"> </w:t>
      </w:r>
      <w:r w:rsidR="006441B3">
        <w:rPr>
          <w:rFonts w:ascii="Times New Roman" w:hAnsi="Times New Roman" w:cs="Times New Roman"/>
        </w:rPr>
        <w:t>during the direct Q&amp;A session with nominee</w:t>
      </w:r>
      <w:r w:rsidR="000E2D2E">
        <w:rPr>
          <w:rFonts w:ascii="Times New Roman" w:hAnsi="Times New Roman" w:cs="Times New Roman"/>
        </w:rPr>
        <w:t>s</w:t>
      </w:r>
      <w:r w:rsidR="006441B3">
        <w:rPr>
          <w:rFonts w:ascii="Times New Roman" w:hAnsi="Times New Roman" w:cs="Times New Roman"/>
        </w:rPr>
        <w:t xml:space="preserve"> </w:t>
      </w:r>
      <w:r w:rsidR="00A3623F">
        <w:rPr>
          <w:rFonts w:ascii="Times New Roman" w:hAnsi="Times New Roman" w:cs="Times New Roman"/>
        </w:rPr>
        <w:t xml:space="preserve">to </w:t>
      </w:r>
      <w:r w:rsidR="006441B3">
        <w:rPr>
          <w:rFonts w:ascii="Times New Roman" w:hAnsi="Times New Roman" w:cs="Times New Roman"/>
        </w:rPr>
        <w:t>the US Supreme Court since the 1930</w:t>
      </w:r>
      <w:del w:id="418" w:author="Sima Niondi" w:date="2021-10-12T13:18:00Z">
        <w:r w:rsidR="006441B3" w:rsidDel="00097EF8">
          <w:rPr>
            <w:rFonts w:ascii="Times New Roman" w:hAnsi="Times New Roman" w:cs="Times New Roman"/>
          </w:rPr>
          <w:delText>’</w:delText>
        </w:r>
      </w:del>
      <w:r w:rsidR="006441B3">
        <w:rPr>
          <w:rFonts w:ascii="Times New Roman" w:hAnsi="Times New Roman" w:cs="Times New Roman"/>
        </w:rPr>
        <w:t>s.</w:t>
      </w:r>
      <w:r w:rsidR="00E01393">
        <w:rPr>
          <w:rFonts w:ascii="Times New Roman" w:hAnsi="Times New Roman" w:cs="Times New Roman"/>
        </w:rPr>
        <w:t xml:space="preserve"> </w:t>
      </w:r>
    </w:p>
    <w:p w14:paraId="20D79D1C" w14:textId="77777777" w:rsidR="006441B3" w:rsidRDefault="006441B3" w:rsidP="00F52EB8">
      <w:pPr>
        <w:spacing w:before="100" w:after="100"/>
        <w:ind w:right="-180"/>
        <w:jc w:val="both"/>
        <w:rPr>
          <w:rFonts w:ascii="Times New Roman" w:hAnsi="Times New Roman" w:cs="Times New Roman"/>
        </w:rPr>
      </w:pPr>
    </w:p>
    <w:p w14:paraId="1914EFE1" w14:textId="36B48943" w:rsidR="006441B3" w:rsidRDefault="006441B3" w:rsidP="00F52EB8">
      <w:pPr>
        <w:spacing w:before="100" w:after="100"/>
        <w:ind w:right="-180"/>
        <w:jc w:val="both"/>
        <w:rPr>
          <w:rFonts w:ascii="Times New Roman" w:hAnsi="Times New Roman" w:cs="Times New Roman"/>
        </w:rPr>
        <w:sectPr w:rsidR="006441B3" w:rsidSect="007A76C6">
          <w:headerReference w:type="default" r:id="rId25"/>
          <w:footerReference w:type="default" r:id="rId26"/>
          <w:pgSz w:w="12240" w:h="15840"/>
          <w:pgMar w:top="1440" w:right="1440" w:bottom="1440" w:left="1440" w:header="288" w:footer="288" w:gutter="0"/>
          <w:cols w:space="720"/>
          <w:docGrid w:linePitch="360"/>
        </w:sectPr>
      </w:pPr>
    </w:p>
    <w:p w14:paraId="74E4CB47" w14:textId="63952657" w:rsidR="006441B3" w:rsidRDefault="005A3B37" w:rsidP="00F52EB8">
      <w:pPr>
        <w:spacing w:before="100" w:after="100"/>
        <w:ind w:right="-180"/>
        <w:jc w:val="both"/>
        <w:rPr>
          <w:rFonts w:ascii="Times New Roman" w:hAnsi="Times New Roman" w:cs="Times New Roman"/>
        </w:rPr>
      </w:pPr>
      <w:r>
        <w:rPr>
          <w:noProof/>
        </w:rPr>
        <w:lastRenderedPageBreak/>
        <w:drawing>
          <wp:inline distT="0" distB="0" distL="0" distR="0" wp14:anchorId="6BECC4D9" wp14:editId="1FFA582C">
            <wp:extent cx="8229600" cy="2992755"/>
            <wp:effectExtent l="0" t="0" r="12700" b="17145"/>
            <wp:docPr id="5" name="Chart 5">
              <a:extLst xmlns:a="http://schemas.openxmlformats.org/drawingml/2006/main">
                <a:ext uri="{FF2B5EF4-FFF2-40B4-BE49-F238E27FC236}">
                  <a16:creationId xmlns:a16="http://schemas.microsoft.com/office/drawing/2014/main" id="{33177310-4E3E-1149-9C3C-334E5D8A85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81DB9FA" w14:textId="077485AA" w:rsidR="006441B3" w:rsidRDefault="006441B3" w:rsidP="00F52EB8">
      <w:pPr>
        <w:spacing w:before="100" w:after="100"/>
        <w:ind w:right="-180"/>
        <w:jc w:val="both"/>
        <w:rPr>
          <w:rFonts w:ascii="Times New Roman" w:hAnsi="Times New Roman" w:cs="Times New Roman"/>
        </w:rPr>
      </w:pPr>
    </w:p>
    <w:p w14:paraId="25FB909A" w14:textId="77777777" w:rsidR="006441B3" w:rsidRDefault="006441B3" w:rsidP="00F52EB8">
      <w:pPr>
        <w:spacing w:before="100" w:after="100"/>
        <w:ind w:right="-180"/>
        <w:jc w:val="both"/>
        <w:rPr>
          <w:rFonts w:ascii="Times New Roman" w:hAnsi="Times New Roman" w:cs="Times New Roman"/>
        </w:rPr>
        <w:sectPr w:rsidR="006441B3" w:rsidSect="006441B3">
          <w:pgSz w:w="15840" w:h="12240" w:orient="landscape"/>
          <w:pgMar w:top="1440" w:right="1440" w:bottom="1440" w:left="1440" w:header="288" w:footer="288" w:gutter="0"/>
          <w:cols w:space="720"/>
          <w:docGrid w:linePitch="360"/>
        </w:sectPr>
      </w:pPr>
    </w:p>
    <w:p w14:paraId="5A9B4F5D" w14:textId="35BC95B0" w:rsidR="008D4EA5" w:rsidRDefault="00772595" w:rsidP="00622A10">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A</w:t>
      </w:r>
      <w:r w:rsidR="00235334">
        <w:rPr>
          <w:rFonts w:ascii="Times New Roman" w:hAnsi="Times New Roman" w:cs="Times New Roman"/>
        </w:rPr>
        <w:t xml:space="preserve">ntitrust was generally a non-topic in Supreme Court nomination hearings until the rejection of Robert Bork by a 58-42 vote in October 1987. </w:t>
      </w:r>
      <w:r>
        <w:rPr>
          <w:rFonts w:ascii="Times New Roman" w:hAnsi="Times New Roman" w:cs="Times New Roman"/>
        </w:rPr>
        <w:t>D</w:t>
      </w:r>
      <w:r w:rsidR="00B12A26">
        <w:rPr>
          <w:rFonts w:ascii="Times New Roman" w:hAnsi="Times New Roman" w:cs="Times New Roman"/>
        </w:rPr>
        <w:t>uring the nomination process</w:t>
      </w:r>
      <w:r w:rsidR="00622A10">
        <w:rPr>
          <w:rFonts w:ascii="Times New Roman" w:hAnsi="Times New Roman" w:cs="Times New Roman"/>
        </w:rPr>
        <w:t>,</w:t>
      </w:r>
      <w:r w:rsidR="00B12A26">
        <w:rPr>
          <w:rFonts w:ascii="Times New Roman" w:hAnsi="Times New Roman" w:cs="Times New Roman"/>
        </w:rPr>
        <w:t xml:space="preserve"> </w:t>
      </w:r>
      <w:r w:rsidR="00997C42">
        <w:rPr>
          <w:rFonts w:ascii="Times New Roman" w:hAnsi="Times New Roman" w:cs="Times New Roman"/>
        </w:rPr>
        <w:t xml:space="preserve">Bork was extensively challenged </w:t>
      </w:r>
      <w:del w:id="419" w:author="Sima Niondi" w:date="2021-10-12T13:19:00Z">
        <w:r w:rsidR="00997C42" w:rsidDel="00097EF8">
          <w:rPr>
            <w:rFonts w:ascii="Times New Roman" w:hAnsi="Times New Roman" w:cs="Times New Roman"/>
          </w:rPr>
          <w:delText xml:space="preserve">for </w:delText>
        </w:r>
      </w:del>
      <w:ins w:id="420" w:author="Sima Niondi" w:date="2021-10-12T13:19:00Z">
        <w:r w:rsidR="00097EF8">
          <w:rPr>
            <w:rFonts w:ascii="Times New Roman" w:hAnsi="Times New Roman" w:cs="Times New Roman"/>
          </w:rPr>
          <w:t xml:space="preserve">on </w:t>
        </w:r>
      </w:ins>
      <w:r w:rsidR="00997C42">
        <w:rPr>
          <w:rFonts w:ascii="Times New Roman" w:hAnsi="Times New Roman" w:cs="Times New Roman"/>
        </w:rPr>
        <w:t xml:space="preserve">his antitrust views, which many saw as dangerous and extreme. For example, </w:t>
      </w:r>
      <w:r>
        <w:rPr>
          <w:rFonts w:ascii="Times New Roman" w:hAnsi="Times New Roman" w:cs="Times New Roman"/>
        </w:rPr>
        <w:t xml:space="preserve">Democratic </w:t>
      </w:r>
      <w:r w:rsidR="00997C42">
        <w:rPr>
          <w:rFonts w:ascii="Times New Roman" w:hAnsi="Times New Roman" w:cs="Times New Roman"/>
        </w:rPr>
        <w:t>Senator Metzenbaum from Ohio repeatedly rejected Bork’s views of antitrust enforcement</w:t>
      </w:r>
      <w:r w:rsidR="00540D74">
        <w:rPr>
          <w:rFonts w:ascii="Times New Roman" w:hAnsi="Times New Roman" w:cs="Times New Roman"/>
        </w:rPr>
        <w:t>. During Bork’s nomination, Metzenbaum stated</w:t>
      </w:r>
      <w:r w:rsidR="00997C42">
        <w:rPr>
          <w:rFonts w:ascii="Times New Roman" w:hAnsi="Times New Roman" w:cs="Times New Roman"/>
        </w:rPr>
        <w:t>: “</w:t>
      </w:r>
      <w:r w:rsidR="00997C42" w:rsidRPr="00997C42">
        <w:rPr>
          <w:rFonts w:ascii="Times New Roman" w:hAnsi="Times New Roman" w:cs="Times New Roman"/>
        </w:rPr>
        <w:t>I am concerned, Judge, as to what assurance can you give us that the antitrust laws will be enforced and consumers protected if you should become a member of the Supreme Court?</w:t>
      </w:r>
      <w:r w:rsidR="00997C42">
        <w:rPr>
          <w:rFonts w:ascii="Times New Roman" w:hAnsi="Times New Roman" w:cs="Times New Roman"/>
        </w:rPr>
        <w:t xml:space="preserve"> (…) [t]</w:t>
      </w:r>
      <w:r w:rsidR="00997C42" w:rsidRPr="00997C42">
        <w:rPr>
          <w:rFonts w:ascii="Times New Roman" w:hAnsi="Times New Roman" w:cs="Times New Roman"/>
        </w:rPr>
        <w:t>he fact is, you</w:t>
      </w:r>
      <w:r w:rsidR="00037CD7">
        <w:rPr>
          <w:rFonts w:ascii="Times New Roman" w:hAnsi="Times New Roman" w:cs="Times New Roman"/>
        </w:rPr>
        <w:t xml:space="preserve"> </w:t>
      </w:r>
      <w:r w:rsidR="00997C42" w:rsidRPr="00997C42">
        <w:rPr>
          <w:rFonts w:ascii="Times New Roman" w:hAnsi="Times New Roman" w:cs="Times New Roman"/>
        </w:rPr>
        <w:t>would accept total concentration of economic power in just a couple of companies, maybe three, depending upon which day you were writing, and I am not questioning that point. But the point that bothers me is, competition is so vital to this free enterprise system, as I said earlier, and if we were to follow your line of reasoning there will not be any competition in this country because two companies will not effectively compete against each other. It will sort</w:t>
      </w:r>
      <w:r w:rsidR="00037CD7">
        <w:rPr>
          <w:rFonts w:ascii="Times New Roman" w:hAnsi="Times New Roman" w:cs="Times New Roman"/>
        </w:rPr>
        <w:t xml:space="preserve"> </w:t>
      </w:r>
      <w:r w:rsidR="00997C42" w:rsidRPr="00997C42">
        <w:rPr>
          <w:rFonts w:ascii="Times New Roman" w:hAnsi="Times New Roman" w:cs="Times New Roman"/>
        </w:rPr>
        <w:t>of be a laissez-faire approach where they will let each do their own thing</w:t>
      </w:r>
      <w:ins w:id="421" w:author="Sima Niondi" w:date="2021-10-12T13:20:00Z">
        <w:r w:rsidR="008C5A79">
          <w:rPr>
            <w:rFonts w:ascii="Times New Roman" w:hAnsi="Times New Roman" w:cs="Times New Roman"/>
          </w:rPr>
          <w:t>.</w:t>
        </w:r>
      </w:ins>
      <w:r w:rsidR="009C73F2">
        <w:rPr>
          <w:rFonts w:ascii="Times New Roman" w:hAnsi="Times New Roman" w:cs="Times New Roman"/>
        </w:rPr>
        <w:t>”</w:t>
      </w:r>
      <w:del w:id="422" w:author="Sima Niondi" w:date="2021-10-12T13:20:00Z">
        <w:r w:rsidR="00F87AA3" w:rsidDel="008C5A79">
          <w:rPr>
            <w:rFonts w:ascii="Times New Roman" w:hAnsi="Times New Roman" w:cs="Times New Roman"/>
          </w:rPr>
          <w:delText>.</w:delText>
        </w:r>
      </w:del>
      <w:r w:rsidR="00F87AA3">
        <w:rPr>
          <w:rFonts w:ascii="Times New Roman" w:hAnsi="Times New Roman" w:cs="Times New Roman"/>
        </w:rPr>
        <w:t xml:space="preserve"> </w:t>
      </w:r>
      <w:r>
        <w:rPr>
          <w:rFonts w:ascii="Times New Roman" w:hAnsi="Times New Roman" w:cs="Times New Roman"/>
        </w:rPr>
        <w:t xml:space="preserve">Bork </w:t>
      </w:r>
      <w:r w:rsidR="00F87AA3">
        <w:rPr>
          <w:rFonts w:ascii="Times New Roman" w:hAnsi="Times New Roman" w:cs="Times New Roman"/>
        </w:rPr>
        <w:t>also receive</w:t>
      </w:r>
      <w:r w:rsidR="00B12A26">
        <w:rPr>
          <w:rFonts w:ascii="Times New Roman" w:hAnsi="Times New Roman" w:cs="Times New Roman"/>
        </w:rPr>
        <w:t>d</w:t>
      </w:r>
      <w:r w:rsidR="00F87AA3">
        <w:rPr>
          <w:rFonts w:ascii="Times New Roman" w:hAnsi="Times New Roman" w:cs="Times New Roman"/>
        </w:rPr>
        <w:t xml:space="preserve"> strong pushback from</w:t>
      </w:r>
      <w:r>
        <w:rPr>
          <w:rFonts w:ascii="Times New Roman" w:hAnsi="Times New Roman" w:cs="Times New Roman"/>
        </w:rPr>
        <w:t xml:space="preserve"> Republican</w:t>
      </w:r>
      <w:r w:rsidR="00F87AA3">
        <w:rPr>
          <w:rFonts w:ascii="Times New Roman" w:hAnsi="Times New Roman" w:cs="Times New Roman"/>
        </w:rPr>
        <w:t xml:space="preserve"> Senator Specter from Pennsylvania </w:t>
      </w:r>
      <w:r w:rsidR="009F1CF2">
        <w:rPr>
          <w:rFonts w:ascii="Times New Roman" w:hAnsi="Times New Roman" w:cs="Times New Roman"/>
        </w:rPr>
        <w:t>for</w:t>
      </w:r>
      <w:r w:rsidR="00F87AA3">
        <w:rPr>
          <w:rFonts w:ascii="Times New Roman" w:hAnsi="Times New Roman" w:cs="Times New Roman"/>
        </w:rPr>
        <w:t xml:space="preserve"> his apparent disregard of </w:t>
      </w:r>
      <w:del w:id="423" w:author="Sima Niondi" w:date="2021-10-12T13:20:00Z">
        <w:r w:rsidR="00F87AA3" w:rsidDel="008C5A79">
          <w:rPr>
            <w:rFonts w:ascii="Times New Roman" w:hAnsi="Times New Roman" w:cs="Times New Roman"/>
          </w:rPr>
          <w:delText xml:space="preserve">Congress </w:delText>
        </w:r>
      </w:del>
      <w:ins w:id="424" w:author="Sima Niondi" w:date="2021-10-12T13:20:00Z">
        <w:r w:rsidR="008C5A79">
          <w:rPr>
            <w:rFonts w:ascii="Times New Roman" w:hAnsi="Times New Roman" w:cs="Times New Roman"/>
          </w:rPr>
          <w:t>Congressional</w:t>
        </w:r>
        <w:r w:rsidR="008C5A79">
          <w:rPr>
            <w:rFonts w:ascii="Times New Roman" w:hAnsi="Times New Roman" w:cs="Times New Roman"/>
          </w:rPr>
          <w:t xml:space="preserve"> </w:t>
        </w:r>
      </w:ins>
      <w:r w:rsidR="00F87AA3">
        <w:rPr>
          <w:rFonts w:ascii="Times New Roman" w:hAnsi="Times New Roman" w:cs="Times New Roman"/>
        </w:rPr>
        <w:t xml:space="preserve">intent to ensure strong enforcement of the antitrust laws. Bork was ultimately rejected by </w:t>
      </w:r>
      <w:r w:rsidR="00B12A26">
        <w:rPr>
          <w:rFonts w:ascii="Times New Roman" w:hAnsi="Times New Roman" w:cs="Times New Roman"/>
        </w:rPr>
        <w:t xml:space="preserve">a </w:t>
      </w:r>
      <w:r w:rsidR="0073514D">
        <w:rPr>
          <w:rFonts w:ascii="Times New Roman" w:hAnsi="Times New Roman" w:cs="Times New Roman"/>
        </w:rPr>
        <w:t>bipartisan</w:t>
      </w:r>
      <w:r w:rsidR="00B12A26">
        <w:rPr>
          <w:rFonts w:ascii="Times New Roman" w:hAnsi="Times New Roman" w:cs="Times New Roman"/>
        </w:rPr>
        <w:t xml:space="preserve"> majority. W</w:t>
      </w:r>
      <w:r w:rsidR="00F87AA3">
        <w:rPr>
          <w:rFonts w:ascii="Times New Roman" w:hAnsi="Times New Roman" w:cs="Times New Roman"/>
        </w:rPr>
        <w:t>hile antitrust was not the main reason for his rejection</w:t>
      </w:r>
      <w:r w:rsidR="008C3021">
        <w:rPr>
          <w:rFonts w:ascii="Times New Roman" w:hAnsi="Times New Roman" w:cs="Times New Roman"/>
        </w:rPr>
        <w:t>—his role in the Watergate investigation and his views on abortion played a more important role</w:t>
      </w:r>
      <w:r w:rsidR="00101FE4">
        <w:rPr>
          <w:rStyle w:val="FootnoteReference"/>
          <w:rFonts w:ascii="Times New Roman" w:hAnsi="Times New Roman" w:cs="Times New Roman"/>
        </w:rPr>
        <w:footnoteReference w:id="123"/>
      </w:r>
      <w:r w:rsidR="008C3021">
        <w:rPr>
          <w:rFonts w:ascii="Times New Roman" w:hAnsi="Times New Roman" w:cs="Times New Roman"/>
        </w:rPr>
        <w:t>—antitrust</w:t>
      </w:r>
      <w:r w:rsidR="00101FE4">
        <w:rPr>
          <w:rFonts w:ascii="Times New Roman" w:hAnsi="Times New Roman" w:cs="Times New Roman"/>
        </w:rPr>
        <w:t xml:space="preserve"> was covered at length and</w:t>
      </w:r>
      <w:r w:rsidR="008C3021">
        <w:rPr>
          <w:rFonts w:ascii="Times New Roman" w:hAnsi="Times New Roman" w:cs="Times New Roman"/>
        </w:rPr>
        <w:t xml:space="preserve"> </w:t>
      </w:r>
      <w:r w:rsidR="00F87AA3">
        <w:rPr>
          <w:rFonts w:ascii="Times New Roman" w:hAnsi="Times New Roman" w:cs="Times New Roman"/>
        </w:rPr>
        <w:t xml:space="preserve">contributed to his depiction as an ideological extremist. </w:t>
      </w:r>
    </w:p>
    <w:p w14:paraId="0F28D2B6" w14:textId="6687BC21" w:rsidR="009F1CF2" w:rsidRDefault="009F1CF2" w:rsidP="00B12A26">
      <w:pPr>
        <w:spacing w:before="100" w:after="100"/>
        <w:ind w:right="-180" w:firstLine="720"/>
        <w:jc w:val="both"/>
        <w:rPr>
          <w:rFonts w:ascii="Times New Roman" w:hAnsi="Times New Roman" w:cs="Times New Roman"/>
        </w:rPr>
      </w:pPr>
      <w:r>
        <w:rPr>
          <w:rFonts w:ascii="Times New Roman" w:hAnsi="Times New Roman" w:cs="Times New Roman"/>
        </w:rPr>
        <w:t xml:space="preserve">After Bork, antitrust enforcement was a </w:t>
      </w:r>
      <w:r w:rsidR="00B12A26">
        <w:rPr>
          <w:rFonts w:ascii="Times New Roman" w:hAnsi="Times New Roman" w:cs="Times New Roman"/>
        </w:rPr>
        <w:t xml:space="preserve">(minor) topic </w:t>
      </w:r>
      <w:r>
        <w:rPr>
          <w:rFonts w:ascii="Times New Roman" w:hAnsi="Times New Roman" w:cs="Times New Roman"/>
        </w:rPr>
        <w:t xml:space="preserve">in </w:t>
      </w:r>
      <w:r w:rsidR="00B12A26">
        <w:rPr>
          <w:rFonts w:ascii="Times New Roman" w:hAnsi="Times New Roman" w:cs="Times New Roman"/>
        </w:rPr>
        <w:t xml:space="preserve">all </w:t>
      </w:r>
      <w:del w:id="425" w:author="Sima Niondi" w:date="2021-10-12T14:37:00Z">
        <w:r w:rsidR="00B12A26" w:rsidDel="006547D6">
          <w:rPr>
            <w:rFonts w:ascii="Times New Roman" w:hAnsi="Times New Roman" w:cs="Times New Roman"/>
          </w:rPr>
          <w:delText xml:space="preserve">antitrust </w:delText>
        </w:r>
      </w:del>
      <w:ins w:id="426" w:author="Sima Niondi" w:date="2021-10-12T14:37:00Z">
        <w:r w:rsidR="006547D6">
          <w:rPr>
            <w:rFonts w:ascii="Times New Roman" w:hAnsi="Times New Roman" w:cs="Times New Roman"/>
          </w:rPr>
          <w:t>judicial</w:t>
        </w:r>
        <w:r w:rsidR="006547D6">
          <w:rPr>
            <w:rFonts w:ascii="Times New Roman" w:hAnsi="Times New Roman" w:cs="Times New Roman"/>
          </w:rPr>
          <w:t xml:space="preserve"> </w:t>
        </w:r>
      </w:ins>
      <w:r w:rsidR="00B12A26">
        <w:rPr>
          <w:rFonts w:ascii="Times New Roman" w:hAnsi="Times New Roman" w:cs="Times New Roman"/>
        </w:rPr>
        <w:t xml:space="preserve">nominations. </w:t>
      </w:r>
      <w:r w:rsidR="00622A10">
        <w:rPr>
          <w:rFonts w:ascii="Times New Roman" w:hAnsi="Times New Roman" w:cs="Times New Roman"/>
        </w:rPr>
        <w:t xml:space="preserve">The same pattern </w:t>
      </w:r>
      <w:del w:id="427" w:author="Sima Niondi" w:date="2021-10-12T14:36:00Z">
        <w:r w:rsidR="00622A10" w:rsidDel="006547D6">
          <w:rPr>
            <w:rFonts w:ascii="Times New Roman" w:hAnsi="Times New Roman" w:cs="Times New Roman"/>
          </w:rPr>
          <w:delText xml:space="preserve">for </w:delText>
        </w:r>
      </w:del>
      <w:ins w:id="428" w:author="Sima Niondi" w:date="2021-10-12T14:36:00Z">
        <w:r w:rsidR="006547D6">
          <w:rPr>
            <w:rFonts w:ascii="Times New Roman" w:hAnsi="Times New Roman" w:cs="Times New Roman"/>
          </w:rPr>
          <w:t>found in</w:t>
        </w:r>
        <w:r w:rsidR="006547D6">
          <w:rPr>
            <w:rFonts w:ascii="Times New Roman" w:hAnsi="Times New Roman" w:cs="Times New Roman"/>
          </w:rPr>
          <w:t xml:space="preserve"> </w:t>
        </w:r>
      </w:ins>
      <w:r w:rsidR="00622A10">
        <w:rPr>
          <w:rFonts w:ascii="Times New Roman" w:hAnsi="Times New Roman" w:cs="Times New Roman"/>
        </w:rPr>
        <w:t>presidential</w:t>
      </w:r>
      <w:r w:rsidR="00847864">
        <w:rPr>
          <w:rFonts w:ascii="Times New Roman" w:hAnsi="Times New Roman" w:cs="Times New Roman"/>
        </w:rPr>
        <w:t xml:space="preserve"> and Congressional</w:t>
      </w:r>
      <w:r w:rsidR="00622A10">
        <w:rPr>
          <w:rFonts w:ascii="Times New Roman" w:hAnsi="Times New Roman" w:cs="Times New Roman"/>
        </w:rPr>
        <w:t xml:space="preserve"> documents, however, remains: w</w:t>
      </w:r>
      <w:r>
        <w:rPr>
          <w:rFonts w:ascii="Times New Roman" w:hAnsi="Times New Roman" w:cs="Times New Roman"/>
        </w:rPr>
        <w:t xml:space="preserve">henever antitrust enforcement </w:t>
      </w:r>
      <w:r w:rsidR="008A4392">
        <w:rPr>
          <w:rFonts w:ascii="Times New Roman" w:hAnsi="Times New Roman" w:cs="Times New Roman"/>
        </w:rPr>
        <w:t>was mentioned</w:t>
      </w:r>
      <w:r w:rsidR="00B12A26">
        <w:rPr>
          <w:rFonts w:ascii="Times New Roman" w:hAnsi="Times New Roman" w:cs="Times New Roman"/>
        </w:rPr>
        <w:t xml:space="preserve">, </w:t>
      </w:r>
      <w:r>
        <w:rPr>
          <w:rFonts w:ascii="Times New Roman" w:hAnsi="Times New Roman" w:cs="Times New Roman"/>
        </w:rPr>
        <w:t xml:space="preserve">the mention </w:t>
      </w:r>
      <w:r w:rsidR="008A4392">
        <w:rPr>
          <w:rFonts w:ascii="Times New Roman" w:hAnsi="Times New Roman" w:cs="Times New Roman"/>
        </w:rPr>
        <w:t>was</w:t>
      </w:r>
      <w:r w:rsidR="001103FF">
        <w:rPr>
          <w:rFonts w:ascii="Times New Roman" w:hAnsi="Times New Roman" w:cs="Times New Roman"/>
        </w:rPr>
        <w:t xml:space="preserve"> usually</w:t>
      </w:r>
      <w:r>
        <w:rPr>
          <w:rFonts w:ascii="Times New Roman" w:hAnsi="Times New Roman" w:cs="Times New Roman"/>
        </w:rPr>
        <w:t xml:space="preserve"> positive</w:t>
      </w:r>
      <w:r w:rsidR="00622A10">
        <w:rPr>
          <w:rFonts w:ascii="Times New Roman" w:hAnsi="Times New Roman" w:cs="Times New Roman"/>
        </w:rPr>
        <w:t xml:space="preserve">, and mentions to monopoly </w:t>
      </w:r>
      <w:r w:rsidR="0084172E">
        <w:rPr>
          <w:rFonts w:ascii="Times New Roman" w:hAnsi="Times New Roman" w:cs="Times New Roman"/>
        </w:rPr>
        <w:t>were</w:t>
      </w:r>
      <w:r w:rsidR="00622A10">
        <w:rPr>
          <w:rFonts w:ascii="Times New Roman" w:hAnsi="Times New Roman" w:cs="Times New Roman"/>
        </w:rPr>
        <w:t xml:space="preserve"> always negative</w:t>
      </w:r>
      <w:r>
        <w:rPr>
          <w:rFonts w:ascii="Times New Roman" w:hAnsi="Times New Roman" w:cs="Times New Roman"/>
        </w:rPr>
        <w:t xml:space="preserve">. With </w:t>
      </w:r>
      <w:r w:rsidR="00183CDA">
        <w:rPr>
          <w:rFonts w:ascii="Times New Roman" w:hAnsi="Times New Roman" w:cs="Times New Roman"/>
        </w:rPr>
        <w:t>few exceptions</w:t>
      </w:r>
      <w:r>
        <w:rPr>
          <w:rFonts w:ascii="Times New Roman" w:hAnsi="Times New Roman" w:cs="Times New Roman"/>
        </w:rPr>
        <w:t>, most nominees affirm</w:t>
      </w:r>
      <w:r w:rsidR="008A4392">
        <w:rPr>
          <w:rFonts w:ascii="Times New Roman" w:hAnsi="Times New Roman" w:cs="Times New Roman"/>
        </w:rPr>
        <w:t>ed</w:t>
      </w:r>
      <w:r>
        <w:rPr>
          <w:rFonts w:ascii="Times New Roman" w:hAnsi="Times New Roman" w:cs="Times New Roman"/>
        </w:rPr>
        <w:t xml:space="preserve"> that they </w:t>
      </w:r>
      <w:r w:rsidR="00B12A26">
        <w:rPr>
          <w:rFonts w:ascii="Times New Roman" w:hAnsi="Times New Roman" w:cs="Times New Roman"/>
        </w:rPr>
        <w:t xml:space="preserve">have never carefully </w:t>
      </w:r>
      <w:r>
        <w:rPr>
          <w:rFonts w:ascii="Times New Roman" w:hAnsi="Times New Roman" w:cs="Times New Roman"/>
        </w:rPr>
        <w:t>analyzed antitrust law nor hold strong opinions on it</w:t>
      </w:r>
      <w:r w:rsidR="00183CDA">
        <w:rPr>
          <w:rFonts w:ascii="Times New Roman" w:hAnsi="Times New Roman" w:cs="Times New Roman"/>
        </w:rPr>
        <w:t>, evading most direct que</w:t>
      </w:r>
      <w:r w:rsidR="00075723">
        <w:rPr>
          <w:rFonts w:ascii="Times New Roman" w:hAnsi="Times New Roman" w:cs="Times New Roman"/>
        </w:rPr>
        <w:t>stions</w:t>
      </w:r>
      <w:r>
        <w:rPr>
          <w:rFonts w:ascii="Times New Roman" w:hAnsi="Times New Roman" w:cs="Times New Roman"/>
        </w:rPr>
        <w:t xml:space="preserve">. A good example is Justice Scalia’s answer to a question by Senator Thurmond of South Carolina on whether Courts were correctly considering economic analysis in antitrust law: </w:t>
      </w:r>
    </w:p>
    <w:p w14:paraId="233F6728" w14:textId="5DBC9413" w:rsidR="009F1CF2" w:rsidRPr="002A1712" w:rsidRDefault="009F1CF2" w:rsidP="002A1712">
      <w:pPr>
        <w:spacing w:before="100" w:beforeAutospacing="1" w:after="100" w:afterAutospacing="1"/>
        <w:ind w:left="720"/>
        <w:rPr>
          <w:rFonts w:ascii="Times New Roman" w:eastAsia="Times New Roman" w:hAnsi="Times New Roman" w:cs="Times New Roman"/>
          <w:i/>
          <w:iCs/>
        </w:rPr>
      </w:pPr>
      <w:r w:rsidRPr="0093558E">
        <w:rPr>
          <w:rFonts w:ascii="Times" w:eastAsia="Times New Roman" w:hAnsi="Times" w:cs="Times New Roman"/>
          <w:iCs/>
        </w:rPr>
        <w:t>Senator, antitrust law has never been one of my fields. Indeed, in law school, I never understood it. I later found out, in reading the writings of those who now do understand it, that I should not have understood it because it did not make any sense then. As to whether the Court has—so I really am in no position. All I can tell you is hearsay, Senator, from those who follow the field. I do understand that the rules have changed in recent years, and that the Court is applying the principles and the data that economists have accumulated over the years regarding the sensible application of the antitrust laws. But I have not had a single antitrust case since I have been on the D.C. Circuit. And I have not complained about that, either</w:t>
      </w:r>
      <w:r w:rsidRPr="009F1CF2">
        <w:rPr>
          <w:rFonts w:ascii="Times" w:eastAsia="Times New Roman" w:hAnsi="Times" w:cs="Times New Roman"/>
          <w:i/>
          <w:iCs/>
        </w:rPr>
        <w:t xml:space="preserve">. </w:t>
      </w:r>
    </w:p>
    <w:p w14:paraId="47ADBD8C" w14:textId="52751B68" w:rsidR="008A4392" w:rsidRDefault="002A1712" w:rsidP="00B24362">
      <w:pPr>
        <w:spacing w:before="100" w:after="100"/>
        <w:ind w:right="-180" w:firstLine="720"/>
        <w:jc w:val="both"/>
        <w:rPr>
          <w:rFonts w:ascii="Times New Roman" w:hAnsi="Times New Roman" w:cs="Times New Roman"/>
        </w:rPr>
      </w:pPr>
      <w:r>
        <w:rPr>
          <w:rFonts w:ascii="Times New Roman" w:hAnsi="Times New Roman" w:cs="Times New Roman"/>
        </w:rPr>
        <w:t xml:space="preserve">Yet, whenever nominees </w:t>
      </w:r>
      <w:r w:rsidR="008A4392">
        <w:rPr>
          <w:rFonts w:ascii="Times New Roman" w:hAnsi="Times New Roman" w:cs="Times New Roman"/>
        </w:rPr>
        <w:t>expressed an</w:t>
      </w:r>
      <w:r>
        <w:rPr>
          <w:rFonts w:ascii="Times New Roman" w:hAnsi="Times New Roman" w:cs="Times New Roman"/>
        </w:rPr>
        <w:t xml:space="preserve"> opinion, it </w:t>
      </w:r>
      <w:r w:rsidR="008A4392">
        <w:rPr>
          <w:rFonts w:ascii="Times New Roman" w:hAnsi="Times New Roman" w:cs="Times New Roman"/>
        </w:rPr>
        <w:t xml:space="preserve">was </w:t>
      </w:r>
      <w:r>
        <w:rPr>
          <w:rFonts w:ascii="Times New Roman" w:hAnsi="Times New Roman" w:cs="Times New Roman"/>
        </w:rPr>
        <w:t xml:space="preserve">generally in favor of stronger enforcement and the protection of small businesses. </w:t>
      </w:r>
      <w:r w:rsidR="009F1CF2">
        <w:rPr>
          <w:rFonts w:ascii="Times New Roman" w:hAnsi="Times New Roman" w:cs="Times New Roman"/>
        </w:rPr>
        <w:t xml:space="preserve">For example, </w:t>
      </w:r>
      <w:r w:rsidR="00281F15">
        <w:rPr>
          <w:rFonts w:ascii="Times New Roman" w:hAnsi="Times New Roman" w:cs="Times New Roman"/>
        </w:rPr>
        <w:t xml:space="preserve">Justice </w:t>
      </w:r>
      <w:r w:rsidR="009F1CF2">
        <w:rPr>
          <w:rFonts w:ascii="Times New Roman" w:hAnsi="Times New Roman" w:cs="Times New Roman"/>
        </w:rPr>
        <w:t xml:space="preserve">Sandra O’Connor </w:t>
      </w:r>
      <w:r w:rsidR="008A4392">
        <w:rPr>
          <w:rFonts w:ascii="Times New Roman" w:hAnsi="Times New Roman" w:cs="Times New Roman"/>
        </w:rPr>
        <w:t xml:space="preserve">recognized </w:t>
      </w:r>
      <w:r w:rsidR="009F1CF2">
        <w:rPr>
          <w:rFonts w:ascii="Times New Roman" w:hAnsi="Times New Roman" w:cs="Times New Roman"/>
        </w:rPr>
        <w:t>the key role antitrust plays in eliminating monopolies</w:t>
      </w:r>
      <w:r w:rsidR="00281F15">
        <w:rPr>
          <w:rFonts w:ascii="Times New Roman" w:hAnsi="Times New Roman" w:cs="Times New Roman"/>
        </w:rPr>
        <w:t xml:space="preserve"> and protecting small businesses</w:t>
      </w:r>
      <w:r>
        <w:rPr>
          <w:rFonts w:ascii="Times New Roman" w:hAnsi="Times New Roman" w:cs="Times New Roman"/>
        </w:rPr>
        <w:t>;</w:t>
      </w:r>
      <w:r>
        <w:rPr>
          <w:rStyle w:val="FootnoteReference"/>
          <w:rFonts w:ascii="Times New Roman" w:hAnsi="Times New Roman" w:cs="Times New Roman"/>
        </w:rPr>
        <w:footnoteReference w:id="124"/>
      </w:r>
      <w:r>
        <w:rPr>
          <w:rFonts w:ascii="Times New Roman" w:hAnsi="Times New Roman" w:cs="Times New Roman"/>
        </w:rPr>
        <w:t xml:space="preserve"> </w:t>
      </w:r>
      <w:r w:rsidR="00281F15">
        <w:rPr>
          <w:rFonts w:ascii="Times New Roman" w:hAnsi="Times New Roman" w:cs="Times New Roman"/>
        </w:rPr>
        <w:t xml:space="preserve">so </w:t>
      </w:r>
      <w:r w:rsidR="008A4392">
        <w:rPr>
          <w:rFonts w:ascii="Times New Roman" w:hAnsi="Times New Roman" w:cs="Times New Roman"/>
        </w:rPr>
        <w:t xml:space="preserve">did </w:t>
      </w:r>
      <w:r w:rsidR="00281F15">
        <w:rPr>
          <w:rFonts w:ascii="Times New Roman" w:hAnsi="Times New Roman" w:cs="Times New Roman"/>
        </w:rPr>
        <w:t xml:space="preserve">Justice David Souter, who further </w:t>
      </w:r>
      <w:r w:rsidR="008A4392">
        <w:rPr>
          <w:rFonts w:ascii="Times New Roman" w:hAnsi="Times New Roman" w:cs="Times New Roman"/>
        </w:rPr>
        <w:t xml:space="preserve">affirmed </w:t>
      </w:r>
      <w:r w:rsidR="00281F15">
        <w:rPr>
          <w:rFonts w:ascii="Times New Roman" w:hAnsi="Times New Roman" w:cs="Times New Roman"/>
        </w:rPr>
        <w:t xml:space="preserve">the key role of antitrust in preventing the </w:t>
      </w:r>
      <w:r w:rsidR="00281F15">
        <w:rPr>
          <w:rFonts w:ascii="Times New Roman" w:hAnsi="Times New Roman" w:cs="Times New Roman"/>
        </w:rPr>
        <w:lastRenderedPageBreak/>
        <w:t>consolidation of economic power;</w:t>
      </w:r>
      <w:r w:rsidR="00281F15">
        <w:rPr>
          <w:rStyle w:val="FootnoteReference"/>
          <w:rFonts w:ascii="Times New Roman" w:hAnsi="Times New Roman" w:cs="Times New Roman"/>
        </w:rPr>
        <w:footnoteReference w:id="125"/>
      </w:r>
      <w:r w:rsidR="0090351B">
        <w:rPr>
          <w:rFonts w:ascii="Times New Roman" w:hAnsi="Times New Roman" w:cs="Times New Roman"/>
        </w:rPr>
        <w:t xml:space="preserve"> </w:t>
      </w:r>
      <w:r w:rsidR="008A4392">
        <w:rPr>
          <w:rFonts w:ascii="Times New Roman" w:hAnsi="Times New Roman" w:cs="Times New Roman"/>
        </w:rPr>
        <w:t xml:space="preserve">which was </w:t>
      </w:r>
      <w:r w:rsidR="0090351B">
        <w:rPr>
          <w:rFonts w:ascii="Times New Roman" w:hAnsi="Times New Roman" w:cs="Times New Roman"/>
        </w:rPr>
        <w:t>echoed by Justice Thomas;</w:t>
      </w:r>
      <w:r w:rsidR="0090351B">
        <w:rPr>
          <w:rStyle w:val="FootnoteReference"/>
          <w:rFonts w:ascii="Times New Roman" w:hAnsi="Times New Roman" w:cs="Times New Roman"/>
        </w:rPr>
        <w:footnoteReference w:id="126"/>
      </w:r>
      <w:r w:rsidR="00E131AB">
        <w:rPr>
          <w:rFonts w:ascii="Times New Roman" w:hAnsi="Times New Roman" w:cs="Times New Roman"/>
        </w:rPr>
        <w:t xml:space="preserve"> Justice Ginsburg;</w:t>
      </w:r>
      <w:r w:rsidR="00E131AB">
        <w:rPr>
          <w:rStyle w:val="FootnoteReference"/>
          <w:rFonts w:ascii="Times New Roman" w:hAnsi="Times New Roman" w:cs="Times New Roman"/>
        </w:rPr>
        <w:footnoteReference w:id="127"/>
      </w:r>
      <w:r w:rsidR="002F5B0A">
        <w:rPr>
          <w:rFonts w:ascii="Times New Roman" w:hAnsi="Times New Roman" w:cs="Times New Roman"/>
        </w:rPr>
        <w:t xml:space="preserve"> and Justice Kagan</w:t>
      </w:r>
      <w:r w:rsidR="00B32853">
        <w:rPr>
          <w:rFonts w:ascii="Times New Roman" w:hAnsi="Times New Roman" w:cs="Times New Roman"/>
        </w:rPr>
        <w:t>.</w:t>
      </w:r>
      <w:r w:rsidR="002F5B0A">
        <w:rPr>
          <w:rStyle w:val="FootnoteReference"/>
          <w:rFonts w:ascii="Times New Roman" w:hAnsi="Times New Roman" w:cs="Times New Roman"/>
        </w:rPr>
        <w:footnoteReference w:id="128"/>
      </w:r>
      <w:r w:rsidR="002F5B0A">
        <w:rPr>
          <w:rFonts w:ascii="Times New Roman" w:hAnsi="Times New Roman" w:cs="Times New Roman"/>
        </w:rPr>
        <w:t xml:space="preserve"> </w:t>
      </w:r>
      <w:r w:rsidR="00B32853">
        <w:rPr>
          <w:rFonts w:ascii="Times New Roman" w:hAnsi="Times New Roman" w:cs="Times New Roman"/>
        </w:rPr>
        <w:t xml:space="preserve">Justice Roberts also </w:t>
      </w:r>
      <w:r w:rsidR="008A4392">
        <w:rPr>
          <w:rFonts w:ascii="Times New Roman" w:hAnsi="Times New Roman" w:cs="Times New Roman"/>
        </w:rPr>
        <w:t xml:space="preserve">defended </w:t>
      </w:r>
      <w:r w:rsidR="00B32853">
        <w:rPr>
          <w:rFonts w:ascii="Times New Roman" w:hAnsi="Times New Roman" w:cs="Times New Roman"/>
        </w:rPr>
        <w:t>the importance of strong antitrust enforcement</w:t>
      </w:r>
      <w:r w:rsidR="00413D9F">
        <w:rPr>
          <w:rFonts w:ascii="Times New Roman" w:hAnsi="Times New Roman" w:cs="Times New Roman"/>
        </w:rPr>
        <w:t>, including private enforcement</w:t>
      </w:r>
      <w:r w:rsidR="00B32853">
        <w:rPr>
          <w:rFonts w:ascii="Times New Roman" w:hAnsi="Times New Roman" w:cs="Times New Roman"/>
        </w:rPr>
        <w:t>.</w:t>
      </w:r>
      <w:r w:rsidR="00B32853">
        <w:rPr>
          <w:rStyle w:val="FootnoteReference"/>
          <w:rFonts w:ascii="Times New Roman" w:hAnsi="Times New Roman" w:cs="Times New Roman"/>
        </w:rPr>
        <w:footnoteReference w:id="129"/>
      </w:r>
      <w:r w:rsidR="00B32853">
        <w:rPr>
          <w:rFonts w:ascii="Times New Roman" w:hAnsi="Times New Roman" w:cs="Times New Roman"/>
        </w:rPr>
        <w:t xml:space="preserve"> </w:t>
      </w:r>
      <w:r w:rsidR="00E475E3">
        <w:rPr>
          <w:rFonts w:ascii="Times New Roman" w:hAnsi="Times New Roman" w:cs="Times New Roman"/>
        </w:rPr>
        <w:t xml:space="preserve">There </w:t>
      </w:r>
      <w:r w:rsidR="008A4392">
        <w:rPr>
          <w:rFonts w:ascii="Times New Roman" w:hAnsi="Times New Roman" w:cs="Times New Roman"/>
        </w:rPr>
        <w:t xml:space="preserve">were </w:t>
      </w:r>
      <w:r w:rsidR="00E475E3">
        <w:rPr>
          <w:rFonts w:ascii="Times New Roman" w:hAnsi="Times New Roman" w:cs="Times New Roman"/>
        </w:rPr>
        <w:t>two exceptions</w:t>
      </w:r>
      <w:r w:rsidR="008A4392">
        <w:rPr>
          <w:rFonts w:ascii="Times New Roman" w:hAnsi="Times New Roman" w:cs="Times New Roman"/>
        </w:rPr>
        <w:t xml:space="preserve">. </w:t>
      </w:r>
      <w:r w:rsidR="00E475E3">
        <w:rPr>
          <w:rFonts w:ascii="Times New Roman" w:hAnsi="Times New Roman" w:cs="Times New Roman"/>
        </w:rPr>
        <w:t>Justice Breyer affirmed that while strong enforcement is important, antitrust is all about getting lower prices for consumers</w:t>
      </w:r>
      <w:r w:rsidR="000F4AF0">
        <w:rPr>
          <w:rFonts w:ascii="Times New Roman" w:hAnsi="Times New Roman" w:cs="Times New Roman"/>
        </w:rPr>
        <w:t>;</w:t>
      </w:r>
      <w:r w:rsidR="00E475E3">
        <w:rPr>
          <w:rStyle w:val="FootnoteReference"/>
          <w:rFonts w:ascii="Times New Roman" w:hAnsi="Times New Roman" w:cs="Times New Roman"/>
        </w:rPr>
        <w:footnoteReference w:id="130"/>
      </w:r>
      <w:r w:rsidR="00E475E3">
        <w:rPr>
          <w:rFonts w:ascii="Times New Roman" w:hAnsi="Times New Roman" w:cs="Times New Roman"/>
        </w:rPr>
        <w:t xml:space="preserve"> Justice </w:t>
      </w:r>
      <w:r w:rsidR="00E475E3">
        <w:rPr>
          <w:rFonts w:ascii="Times New Roman" w:hAnsi="Times New Roman" w:cs="Times New Roman"/>
        </w:rPr>
        <w:lastRenderedPageBreak/>
        <w:t xml:space="preserve">Gorsuch </w:t>
      </w:r>
      <w:r w:rsidR="008A4392">
        <w:rPr>
          <w:rFonts w:ascii="Times New Roman" w:hAnsi="Times New Roman" w:cs="Times New Roman"/>
        </w:rPr>
        <w:t xml:space="preserve">discussed </w:t>
      </w:r>
      <w:r w:rsidR="00E475E3">
        <w:rPr>
          <w:rFonts w:ascii="Times New Roman" w:hAnsi="Times New Roman" w:cs="Times New Roman"/>
        </w:rPr>
        <w:t xml:space="preserve">the role of economics in helping antitrust </w:t>
      </w:r>
      <w:r w:rsidR="00183CDA">
        <w:rPr>
          <w:rFonts w:ascii="Times New Roman" w:hAnsi="Times New Roman" w:cs="Times New Roman"/>
        </w:rPr>
        <w:t>prevent deadweight loss</w:t>
      </w:r>
      <w:r w:rsidR="0005699D">
        <w:rPr>
          <w:rFonts w:ascii="Times New Roman" w:hAnsi="Times New Roman" w:cs="Times New Roman"/>
        </w:rPr>
        <w:t>.</w:t>
      </w:r>
      <w:r w:rsidR="0005699D">
        <w:rPr>
          <w:rStyle w:val="FootnoteReference"/>
          <w:rFonts w:ascii="Times New Roman" w:hAnsi="Times New Roman" w:cs="Times New Roman"/>
        </w:rPr>
        <w:footnoteReference w:id="131"/>
      </w:r>
      <w:r w:rsidR="00B12A26">
        <w:rPr>
          <w:rFonts w:ascii="Times New Roman" w:hAnsi="Times New Roman" w:cs="Times New Roman"/>
        </w:rPr>
        <w:t xml:space="preserve"> Even they</w:t>
      </w:r>
      <w:r w:rsidR="00D5434D">
        <w:rPr>
          <w:rFonts w:ascii="Times New Roman" w:hAnsi="Times New Roman" w:cs="Times New Roman"/>
        </w:rPr>
        <w:t>, though, praise strong antitrust enforcement.</w:t>
      </w:r>
      <w:r w:rsidR="008A4392">
        <w:rPr>
          <w:rFonts w:ascii="Times New Roman" w:hAnsi="Times New Roman" w:cs="Times New Roman"/>
        </w:rPr>
        <w:t xml:space="preserve"> </w:t>
      </w:r>
      <w:r w:rsidR="00183CDA">
        <w:rPr>
          <w:rFonts w:ascii="Times New Roman" w:hAnsi="Times New Roman" w:cs="Times New Roman"/>
        </w:rPr>
        <w:t xml:space="preserve">In general, </w:t>
      </w:r>
      <w:r w:rsidR="00D5434D">
        <w:rPr>
          <w:rFonts w:ascii="Times New Roman" w:hAnsi="Times New Roman" w:cs="Times New Roman"/>
        </w:rPr>
        <w:t xml:space="preserve">all questions come from </w:t>
      </w:r>
      <w:r w:rsidR="008D41D4">
        <w:rPr>
          <w:rFonts w:ascii="Times New Roman" w:hAnsi="Times New Roman" w:cs="Times New Roman"/>
        </w:rPr>
        <w:t>S</w:t>
      </w:r>
      <w:r w:rsidR="00D5434D">
        <w:rPr>
          <w:rFonts w:ascii="Times New Roman" w:hAnsi="Times New Roman" w:cs="Times New Roman"/>
        </w:rPr>
        <w:t xml:space="preserve">enators </w:t>
      </w:r>
      <w:r w:rsidR="00EC1EA7">
        <w:rPr>
          <w:rFonts w:ascii="Times New Roman" w:hAnsi="Times New Roman" w:cs="Times New Roman"/>
        </w:rPr>
        <w:t xml:space="preserve">asking the nominees to </w:t>
      </w:r>
      <w:r w:rsidR="002F2283">
        <w:rPr>
          <w:rFonts w:ascii="Times New Roman" w:hAnsi="Times New Roman" w:cs="Times New Roman"/>
        </w:rPr>
        <w:t xml:space="preserve">protect </w:t>
      </w:r>
      <w:r w:rsidR="00EC1EA7">
        <w:rPr>
          <w:rFonts w:ascii="Times New Roman" w:hAnsi="Times New Roman" w:cs="Times New Roman"/>
        </w:rPr>
        <w:t xml:space="preserve">strong enforcement </w:t>
      </w:r>
      <w:r w:rsidR="004C0844">
        <w:rPr>
          <w:rFonts w:ascii="Times New Roman" w:hAnsi="Times New Roman" w:cs="Times New Roman"/>
        </w:rPr>
        <w:t>and</w:t>
      </w:r>
      <w:r w:rsidR="00EC1EA7">
        <w:rPr>
          <w:rFonts w:ascii="Times New Roman" w:hAnsi="Times New Roman" w:cs="Times New Roman"/>
        </w:rPr>
        <w:t xml:space="preserve"> </w:t>
      </w:r>
      <w:r w:rsidR="002F2283">
        <w:rPr>
          <w:rFonts w:ascii="Times New Roman" w:hAnsi="Times New Roman" w:cs="Times New Roman"/>
        </w:rPr>
        <w:t xml:space="preserve">enact </w:t>
      </w:r>
      <w:r w:rsidR="00EC1EA7">
        <w:rPr>
          <w:rFonts w:ascii="Times New Roman" w:hAnsi="Times New Roman" w:cs="Times New Roman"/>
        </w:rPr>
        <w:t>strict</w:t>
      </w:r>
      <w:r w:rsidR="004C0844">
        <w:rPr>
          <w:rFonts w:ascii="Times New Roman" w:hAnsi="Times New Roman" w:cs="Times New Roman"/>
        </w:rPr>
        <w:t>er</w:t>
      </w:r>
      <w:r w:rsidR="00EC1EA7">
        <w:rPr>
          <w:rFonts w:ascii="Times New Roman" w:hAnsi="Times New Roman" w:cs="Times New Roman"/>
        </w:rPr>
        <w:t xml:space="preserve"> antitrust laws </w:t>
      </w:r>
      <w:r w:rsidR="00D5434D">
        <w:rPr>
          <w:rFonts w:ascii="Times New Roman" w:hAnsi="Times New Roman" w:cs="Times New Roman"/>
        </w:rPr>
        <w:t xml:space="preserve">while </w:t>
      </w:r>
      <w:del w:id="429" w:author="Sima Niondi" w:date="2021-10-12T14:40:00Z">
        <w:r w:rsidR="00D5434D" w:rsidDel="006547D6">
          <w:rPr>
            <w:rFonts w:ascii="Times New Roman" w:hAnsi="Times New Roman" w:cs="Times New Roman"/>
          </w:rPr>
          <w:delText xml:space="preserve">in </w:delText>
        </w:r>
      </w:del>
      <w:ins w:id="430" w:author="Sima Niondi" w:date="2021-10-12T14:40:00Z">
        <w:r w:rsidR="006547D6">
          <w:rPr>
            <w:rFonts w:ascii="Times New Roman" w:hAnsi="Times New Roman" w:cs="Times New Roman"/>
          </w:rPr>
          <w:t>on</w:t>
        </w:r>
        <w:r w:rsidR="006547D6">
          <w:rPr>
            <w:rFonts w:ascii="Times New Roman" w:hAnsi="Times New Roman" w:cs="Times New Roman"/>
          </w:rPr>
          <w:t xml:space="preserve"> </w:t>
        </w:r>
      </w:ins>
      <w:r w:rsidR="00D5434D">
        <w:rPr>
          <w:rFonts w:ascii="Times New Roman" w:hAnsi="Times New Roman" w:cs="Times New Roman"/>
        </w:rPr>
        <w:t>the Court</w:t>
      </w:r>
      <w:r w:rsidR="00EC1EA7">
        <w:rPr>
          <w:rFonts w:ascii="Times New Roman" w:hAnsi="Times New Roman" w:cs="Times New Roman"/>
        </w:rPr>
        <w:t>, and none face strong pushback by the nominees</w:t>
      </w:r>
      <w:r w:rsidR="00D5434D">
        <w:rPr>
          <w:rFonts w:ascii="Times New Roman" w:hAnsi="Times New Roman" w:cs="Times New Roman"/>
        </w:rPr>
        <w:t xml:space="preserve">. </w:t>
      </w:r>
      <w:r w:rsidR="004637ED">
        <w:rPr>
          <w:rFonts w:ascii="Times New Roman" w:hAnsi="Times New Roman" w:cs="Times New Roman"/>
        </w:rPr>
        <w:t xml:space="preserve">In other words, the evidence from the confirmation hearings is consistent with the evidence from the legislative and political record that there was no </w:t>
      </w:r>
      <w:r w:rsidR="003A02B0">
        <w:rPr>
          <w:rFonts w:ascii="Times New Roman" w:hAnsi="Times New Roman" w:cs="Times New Roman"/>
        </w:rPr>
        <w:t xml:space="preserve">direct political mandate to </w:t>
      </w:r>
      <w:r w:rsidR="004637ED">
        <w:rPr>
          <w:rFonts w:ascii="Times New Roman" w:hAnsi="Times New Roman" w:cs="Times New Roman"/>
        </w:rPr>
        <w:t>reduc</w:t>
      </w:r>
      <w:r w:rsidR="003A02B0">
        <w:rPr>
          <w:rFonts w:ascii="Times New Roman" w:hAnsi="Times New Roman" w:cs="Times New Roman"/>
        </w:rPr>
        <w:t>e</w:t>
      </w:r>
      <w:r w:rsidR="004637ED">
        <w:rPr>
          <w:rFonts w:ascii="Times New Roman" w:hAnsi="Times New Roman" w:cs="Times New Roman"/>
        </w:rPr>
        <w:t xml:space="preserve"> antitrust enforcement.</w:t>
      </w:r>
    </w:p>
    <w:p w14:paraId="5E437A52" w14:textId="77777777" w:rsidR="005773B4" w:rsidRDefault="005773B4" w:rsidP="005773B4">
      <w:pPr>
        <w:spacing w:before="100" w:after="100"/>
        <w:ind w:right="-180"/>
        <w:jc w:val="center"/>
        <w:rPr>
          <w:rFonts w:ascii="Times New Roman" w:hAnsi="Times New Roman" w:cs="Times New Roman"/>
        </w:rPr>
      </w:pPr>
      <w:r w:rsidRPr="005773B4">
        <w:rPr>
          <w:rFonts w:ascii="Times New Roman" w:hAnsi="Times New Roman" w:cs="Times New Roman"/>
          <w:highlight w:val="yellow"/>
        </w:rPr>
        <w:t>To be added here: analysis of relevant Supreme Court Decisions in antitrust</w:t>
      </w:r>
    </w:p>
    <w:p w14:paraId="5DB873FA" w14:textId="77777777" w:rsidR="005773B4" w:rsidRDefault="005773B4" w:rsidP="005773B4">
      <w:pPr>
        <w:pStyle w:val="ListParagraph"/>
        <w:numPr>
          <w:ilvl w:val="0"/>
          <w:numId w:val="40"/>
        </w:numPr>
        <w:spacing w:before="100" w:after="100"/>
        <w:ind w:right="-180"/>
        <w:rPr>
          <w:rFonts w:ascii="Times New Roman" w:hAnsi="Times New Roman" w:cs="Times New Roman"/>
          <w:highlight w:val="yellow"/>
        </w:rPr>
      </w:pPr>
      <w:ins w:id="431" w:author="Filippo Lancieri" w:date="2021-10-01T12:17:00Z">
        <w:r w:rsidRPr="00E11B63">
          <w:rPr>
            <w:rFonts w:ascii="Times New Roman" w:hAnsi="Times New Roman" w:cs="Times New Roman"/>
            <w:highlight w:val="yellow"/>
          </w:rPr>
          <w:t>List of key Supreme Court decisions that weaken</w:t>
        </w:r>
      </w:ins>
      <w:r>
        <w:rPr>
          <w:rFonts w:ascii="Times New Roman" w:hAnsi="Times New Roman" w:cs="Times New Roman"/>
          <w:highlight w:val="yellow"/>
        </w:rPr>
        <w:t>ed</w:t>
      </w:r>
      <w:ins w:id="432" w:author="Filippo Lancieri" w:date="2021-10-01T12:17:00Z">
        <w:r w:rsidRPr="00E11B63">
          <w:rPr>
            <w:rFonts w:ascii="Times New Roman" w:hAnsi="Times New Roman" w:cs="Times New Roman"/>
            <w:highlight w:val="yellow"/>
          </w:rPr>
          <w:t xml:space="preserve"> antitrust</w:t>
        </w:r>
      </w:ins>
      <w:r>
        <w:rPr>
          <w:rFonts w:ascii="Times New Roman" w:hAnsi="Times New Roman" w:cs="Times New Roman"/>
          <w:highlight w:val="yellow"/>
        </w:rPr>
        <w:t xml:space="preserve"> enforcement</w:t>
      </w:r>
      <w:r w:rsidRPr="00E11B63">
        <w:rPr>
          <w:rFonts w:ascii="Times New Roman" w:hAnsi="Times New Roman" w:cs="Times New Roman"/>
          <w:highlight w:val="yellow"/>
        </w:rPr>
        <w:t xml:space="preserve"> with</w:t>
      </w:r>
      <w:r>
        <w:rPr>
          <w:rFonts w:ascii="Times New Roman" w:hAnsi="Times New Roman" w:cs="Times New Roman"/>
          <w:highlight w:val="yellow"/>
        </w:rPr>
        <w:t xml:space="preserve"> analysis of</w:t>
      </w:r>
      <w:r w:rsidRPr="00E11B63">
        <w:rPr>
          <w:rFonts w:ascii="Times New Roman" w:hAnsi="Times New Roman" w:cs="Times New Roman"/>
          <w:highlight w:val="yellow"/>
        </w:rPr>
        <w:t>: (i) w</w:t>
      </w:r>
      <w:ins w:id="433" w:author="Filippo Lancieri" w:date="2021-10-01T12:17:00Z">
        <w:r w:rsidRPr="00E11B63">
          <w:rPr>
            <w:rFonts w:ascii="Times New Roman" w:hAnsi="Times New Roman" w:cs="Times New Roman"/>
            <w:highlight w:val="yellow"/>
          </w:rPr>
          <w:t>h</w:t>
        </w:r>
      </w:ins>
      <w:r>
        <w:rPr>
          <w:rFonts w:ascii="Times New Roman" w:hAnsi="Times New Roman" w:cs="Times New Roman"/>
          <w:highlight w:val="yellow"/>
        </w:rPr>
        <w:t>o</w:t>
      </w:r>
      <w:ins w:id="434" w:author="Filippo Lancieri" w:date="2021-10-01T12:17:00Z">
        <w:r w:rsidRPr="00E11B63">
          <w:rPr>
            <w:rFonts w:ascii="Times New Roman" w:hAnsi="Times New Roman" w:cs="Times New Roman"/>
            <w:highlight w:val="yellow"/>
          </w:rPr>
          <w:t xml:space="preserve"> are th</w:t>
        </w:r>
      </w:ins>
      <w:ins w:id="435" w:author="Filippo Lancieri" w:date="2021-10-01T12:18:00Z">
        <w:r w:rsidRPr="00E11B63">
          <w:rPr>
            <w:rFonts w:ascii="Times New Roman" w:hAnsi="Times New Roman" w:cs="Times New Roman"/>
            <w:highlight w:val="yellow"/>
          </w:rPr>
          <w:t>ey key votes</w:t>
        </w:r>
      </w:ins>
      <w:r w:rsidRPr="00E11B63">
        <w:rPr>
          <w:rFonts w:ascii="Times New Roman" w:hAnsi="Times New Roman" w:cs="Times New Roman"/>
          <w:highlight w:val="yellow"/>
        </w:rPr>
        <w:t xml:space="preserve">; (ii) </w:t>
      </w:r>
      <w:ins w:id="436" w:author="Filippo Lancieri" w:date="2021-10-01T12:18:00Z">
        <w:r w:rsidRPr="00E11B63">
          <w:rPr>
            <w:rFonts w:ascii="Times New Roman" w:hAnsi="Times New Roman" w:cs="Times New Roman"/>
            <w:highlight w:val="yellow"/>
          </w:rPr>
          <w:t xml:space="preserve">where </w:t>
        </w:r>
      </w:ins>
      <w:r>
        <w:rPr>
          <w:rFonts w:ascii="Times New Roman" w:hAnsi="Times New Roman" w:cs="Times New Roman"/>
          <w:highlight w:val="yellow"/>
        </w:rPr>
        <w:t>justices</w:t>
      </w:r>
      <w:ins w:id="437" w:author="Filippo Lancieri" w:date="2021-10-01T12:18:00Z">
        <w:r w:rsidRPr="00E11B63">
          <w:rPr>
            <w:rFonts w:ascii="Times New Roman" w:hAnsi="Times New Roman" w:cs="Times New Roman"/>
            <w:highlight w:val="yellow"/>
          </w:rPr>
          <w:t xml:space="preserve"> are trained</w:t>
        </w:r>
      </w:ins>
      <w:r w:rsidRPr="00E11B63">
        <w:rPr>
          <w:rFonts w:ascii="Times New Roman" w:hAnsi="Times New Roman" w:cs="Times New Roman"/>
          <w:highlight w:val="yellow"/>
        </w:rPr>
        <w:t>/what is the</w:t>
      </w:r>
      <w:r>
        <w:rPr>
          <w:rFonts w:ascii="Times New Roman" w:hAnsi="Times New Roman" w:cs="Times New Roman"/>
          <w:highlight w:val="yellow"/>
        </w:rPr>
        <w:t>ir</w:t>
      </w:r>
      <w:r w:rsidRPr="00E11B63">
        <w:rPr>
          <w:rFonts w:ascii="Times New Roman" w:hAnsi="Times New Roman" w:cs="Times New Roman"/>
          <w:highlight w:val="yellow"/>
        </w:rPr>
        <w:t xml:space="preserve"> antitrust profile </w:t>
      </w:r>
      <w:r>
        <w:rPr>
          <w:rFonts w:ascii="Times New Roman" w:hAnsi="Times New Roman" w:cs="Times New Roman"/>
          <w:highlight w:val="yellow"/>
        </w:rPr>
        <w:t>(check and Code CV’s starting in the 1950’s)</w:t>
      </w:r>
      <w:r w:rsidRPr="00E11B63">
        <w:rPr>
          <w:rFonts w:ascii="Times New Roman" w:hAnsi="Times New Roman" w:cs="Times New Roman"/>
          <w:highlight w:val="yellow"/>
        </w:rPr>
        <w:t xml:space="preserve">; (iii) </w:t>
      </w:r>
      <w:ins w:id="438" w:author="Filippo Lancieri" w:date="2021-10-01T12:18:00Z">
        <w:r w:rsidRPr="00E11B63">
          <w:rPr>
            <w:rFonts w:ascii="Times New Roman" w:hAnsi="Times New Roman" w:cs="Times New Roman"/>
            <w:highlight w:val="yellow"/>
          </w:rPr>
          <w:t xml:space="preserve">who they cite </w:t>
        </w:r>
      </w:ins>
      <w:r w:rsidRPr="00E11B63">
        <w:rPr>
          <w:rFonts w:ascii="Times New Roman" w:hAnsi="Times New Roman" w:cs="Times New Roman"/>
          <w:highlight w:val="yellow"/>
        </w:rPr>
        <w:t>in terms of doctrine</w:t>
      </w:r>
    </w:p>
    <w:p w14:paraId="70A28A48" w14:textId="0ACC1033" w:rsidR="005773B4" w:rsidRPr="005773B4" w:rsidRDefault="005773B4" w:rsidP="005773B4">
      <w:pPr>
        <w:pStyle w:val="ListParagraph"/>
        <w:numPr>
          <w:ilvl w:val="0"/>
          <w:numId w:val="40"/>
        </w:numPr>
        <w:spacing w:before="100" w:after="100"/>
        <w:ind w:right="-180"/>
        <w:rPr>
          <w:rFonts w:ascii="Times New Roman" w:hAnsi="Times New Roman" w:cs="Times New Roman"/>
          <w:highlight w:val="yellow"/>
        </w:rPr>
      </w:pPr>
      <w:r w:rsidRPr="00D235F1">
        <w:rPr>
          <w:rFonts w:ascii="Times New Roman" w:hAnsi="Times New Roman" w:cs="Times New Roman"/>
          <w:highlight w:val="yellow"/>
        </w:rPr>
        <w:t>Explore data on endorsements from the NYTimes, WSJ and the ACC (Link endorsements with Eric’s paper with Lee Epstein</w:t>
      </w:r>
      <w:r>
        <w:rPr>
          <w:rFonts w:ascii="Times New Roman" w:hAnsi="Times New Roman" w:cs="Times New Roman"/>
          <w:highlight w:val="yellow"/>
        </w:rPr>
        <w:t>)</w:t>
      </w:r>
    </w:p>
    <w:p w14:paraId="5C2DA5EE" w14:textId="77777777" w:rsidR="005773B4" w:rsidRDefault="005773B4" w:rsidP="005773B4">
      <w:pPr>
        <w:spacing w:before="100" w:after="100"/>
        <w:ind w:right="-180"/>
        <w:jc w:val="both"/>
        <w:rPr>
          <w:rFonts w:ascii="Times New Roman" w:hAnsi="Times New Roman" w:cs="Times New Roman"/>
        </w:rPr>
      </w:pPr>
    </w:p>
    <w:p w14:paraId="2321B520" w14:textId="08BF8724" w:rsidR="004637ED" w:rsidRDefault="004637ED" w:rsidP="008F77D1">
      <w:pPr>
        <w:spacing w:before="100" w:after="100"/>
        <w:ind w:right="-180" w:firstLine="720"/>
        <w:jc w:val="both"/>
        <w:rPr>
          <w:rFonts w:ascii="Times New Roman" w:hAnsi="Times New Roman" w:cs="Times New Roman"/>
        </w:rPr>
      </w:pPr>
      <w:r>
        <w:rPr>
          <w:rFonts w:ascii="Times New Roman" w:hAnsi="Times New Roman" w:cs="Times New Roman"/>
        </w:rPr>
        <w:t xml:space="preserve">What did change was the </w:t>
      </w:r>
      <w:r w:rsidR="00AA43B7">
        <w:rPr>
          <w:rFonts w:ascii="Times New Roman" w:hAnsi="Times New Roman" w:cs="Times New Roman"/>
        </w:rPr>
        <w:t xml:space="preserve">overall </w:t>
      </w:r>
      <w:r>
        <w:rPr>
          <w:rFonts w:ascii="Times New Roman" w:hAnsi="Times New Roman" w:cs="Times New Roman"/>
        </w:rPr>
        <w:t xml:space="preserve">profile of </w:t>
      </w:r>
      <w:ins w:id="439" w:author="Sima Niondi" w:date="2021-10-12T14:41:00Z">
        <w:r w:rsidR="006547D6">
          <w:rPr>
            <w:rFonts w:ascii="Times New Roman" w:hAnsi="Times New Roman" w:cs="Times New Roman"/>
          </w:rPr>
          <w:t xml:space="preserve">the </w:t>
        </w:r>
      </w:ins>
      <w:r w:rsidR="00A31A5B">
        <w:rPr>
          <w:rFonts w:ascii="Times New Roman" w:hAnsi="Times New Roman" w:cs="Times New Roman"/>
        </w:rPr>
        <w:t>Court itself</w:t>
      </w:r>
      <w:r>
        <w:rPr>
          <w:rFonts w:ascii="Times New Roman" w:hAnsi="Times New Roman" w:cs="Times New Roman"/>
        </w:rPr>
        <w:t>, wh</w:t>
      </w:r>
      <w:r w:rsidR="00A31A5B">
        <w:rPr>
          <w:rFonts w:ascii="Times New Roman" w:hAnsi="Times New Roman" w:cs="Times New Roman"/>
        </w:rPr>
        <w:t>ich</w:t>
      </w:r>
      <w:r>
        <w:rPr>
          <w:rFonts w:ascii="Times New Roman" w:hAnsi="Times New Roman" w:cs="Times New Roman"/>
        </w:rPr>
        <w:t xml:space="preserve"> became much more economically conservative and </w:t>
      </w:r>
      <w:r w:rsidR="00D819BB">
        <w:rPr>
          <w:rFonts w:ascii="Times New Roman" w:hAnsi="Times New Roman" w:cs="Times New Roman"/>
        </w:rPr>
        <w:t xml:space="preserve">generally </w:t>
      </w:r>
      <w:r>
        <w:rPr>
          <w:rFonts w:ascii="Times New Roman" w:hAnsi="Times New Roman" w:cs="Times New Roman"/>
        </w:rPr>
        <w:t xml:space="preserve">pro-business after the approximate 1975 break in antitrust enforcement. This </w:t>
      </w:r>
      <w:ins w:id="440" w:author="Sima Niondi" w:date="2021-10-12T14:41:00Z">
        <w:r w:rsidR="006547D6">
          <w:rPr>
            <w:rFonts w:ascii="Times New Roman" w:hAnsi="Times New Roman" w:cs="Times New Roman"/>
          </w:rPr>
          <w:t xml:space="preserve">is demonstrable using </w:t>
        </w:r>
      </w:ins>
      <w:del w:id="441" w:author="Sima Niondi" w:date="2021-10-12T14:41:00Z">
        <w:r w:rsidDel="006547D6">
          <w:rPr>
            <w:rFonts w:ascii="Times New Roman" w:hAnsi="Times New Roman" w:cs="Times New Roman"/>
          </w:rPr>
          <w:delText xml:space="preserve">can be seen, for example, by </w:delText>
        </w:r>
      </w:del>
      <w:r>
        <w:rPr>
          <w:rFonts w:ascii="Times New Roman" w:hAnsi="Times New Roman" w:cs="Times New Roman"/>
        </w:rPr>
        <w:t xml:space="preserve">an analysis of pro-business rulings </w:t>
      </w:r>
      <w:r w:rsidR="00A31A5B">
        <w:rPr>
          <w:rFonts w:ascii="Times New Roman" w:hAnsi="Times New Roman" w:cs="Times New Roman"/>
        </w:rPr>
        <w:t xml:space="preserve">as coded by the Epstein, </w:t>
      </w:r>
      <w:proofErr w:type="spellStart"/>
      <w:r w:rsidR="00A31A5B">
        <w:rPr>
          <w:rFonts w:ascii="Times New Roman" w:hAnsi="Times New Roman" w:cs="Times New Roman"/>
        </w:rPr>
        <w:t>Landes</w:t>
      </w:r>
      <w:proofErr w:type="spellEnd"/>
      <w:r w:rsidR="00A31A5B">
        <w:rPr>
          <w:rFonts w:ascii="Times New Roman" w:hAnsi="Times New Roman" w:cs="Times New Roman"/>
        </w:rPr>
        <w:t xml:space="preserve"> and Posner article.</w:t>
      </w:r>
      <w:r w:rsidR="00A31A5B">
        <w:rPr>
          <w:rStyle w:val="FootnoteReference"/>
          <w:rFonts w:ascii="Times New Roman" w:hAnsi="Times New Roman" w:cs="Times New Roman"/>
        </w:rPr>
        <w:footnoteReference w:id="132"/>
      </w:r>
      <w:r w:rsidR="00A31A5B">
        <w:rPr>
          <w:rFonts w:ascii="Times New Roman" w:hAnsi="Times New Roman" w:cs="Times New Roman"/>
        </w:rPr>
        <w:t xml:space="preserve"> In particular, the overall mean </w:t>
      </w:r>
      <w:r w:rsidR="001B6750">
        <w:rPr>
          <w:rFonts w:ascii="Times New Roman" w:hAnsi="Times New Roman" w:cs="Times New Roman"/>
        </w:rPr>
        <w:t xml:space="preserve">pro-business votes </w:t>
      </w:r>
      <w:r w:rsidR="00A31A5B">
        <w:rPr>
          <w:rFonts w:ascii="Times New Roman" w:hAnsi="Times New Roman" w:cs="Times New Roman"/>
        </w:rPr>
        <w:t>in the pre-1975 high antitrust enforcement era was around 40%, rising to 48% in the post-1975, low enforcement era.</w:t>
      </w:r>
      <w:r w:rsidR="004225AC">
        <w:rPr>
          <w:rFonts w:ascii="Times New Roman" w:hAnsi="Times New Roman" w:cs="Times New Roman"/>
        </w:rPr>
        <w:t xml:space="preserve"> One can state that this was simply the result of more Republican appointees in the period-something that</w:t>
      </w:r>
      <w:r w:rsidR="00D53939">
        <w:rPr>
          <w:rFonts w:ascii="Times New Roman" w:hAnsi="Times New Roman" w:cs="Times New Roman"/>
        </w:rPr>
        <w:t xml:space="preserve"> reflects </w:t>
      </w:r>
      <w:ins w:id="442" w:author="Sima Niondi" w:date="2021-10-12T14:42:00Z">
        <w:r w:rsidR="006547D6">
          <w:rPr>
            <w:rFonts w:ascii="Times New Roman" w:hAnsi="Times New Roman" w:cs="Times New Roman"/>
          </w:rPr>
          <w:t xml:space="preserve">the </w:t>
        </w:r>
      </w:ins>
      <w:r w:rsidR="00D53939">
        <w:rPr>
          <w:rFonts w:ascii="Times New Roman" w:hAnsi="Times New Roman" w:cs="Times New Roman"/>
        </w:rPr>
        <w:t>overall numbers</w:t>
      </w:r>
      <w:r w:rsidR="004225AC">
        <w:rPr>
          <w:rFonts w:ascii="Times New Roman" w:hAnsi="Times New Roman" w:cs="Times New Roman"/>
        </w:rPr>
        <w:t>.</w:t>
      </w:r>
      <w:r w:rsidR="004225AC">
        <w:rPr>
          <w:rStyle w:val="FootnoteReference"/>
          <w:rFonts w:ascii="Times New Roman" w:hAnsi="Times New Roman" w:cs="Times New Roman"/>
        </w:rPr>
        <w:footnoteReference w:id="133"/>
      </w:r>
      <w:r w:rsidR="00D53939">
        <w:rPr>
          <w:rFonts w:ascii="Times New Roman" w:hAnsi="Times New Roman" w:cs="Times New Roman"/>
        </w:rPr>
        <w:t xml:space="preserve"> </w:t>
      </w:r>
      <w:commentRangeStart w:id="443"/>
      <w:r w:rsidR="00D53939">
        <w:rPr>
          <w:rFonts w:ascii="Times New Roman" w:hAnsi="Times New Roman" w:cs="Times New Roman"/>
        </w:rPr>
        <w:t xml:space="preserve">However, </w:t>
      </w:r>
      <w:r w:rsidR="00A31A5B">
        <w:rPr>
          <w:rFonts w:ascii="Times New Roman" w:hAnsi="Times New Roman" w:cs="Times New Roman"/>
        </w:rPr>
        <w:t xml:space="preserve">this pattern holds for both </w:t>
      </w:r>
      <w:r w:rsidR="00C40B63">
        <w:rPr>
          <w:rFonts w:ascii="Times New Roman" w:hAnsi="Times New Roman" w:cs="Times New Roman"/>
        </w:rPr>
        <w:t>D</w:t>
      </w:r>
      <w:r w:rsidR="00A31A5B">
        <w:rPr>
          <w:rFonts w:ascii="Times New Roman" w:hAnsi="Times New Roman" w:cs="Times New Roman"/>
        </w:rPr>
        <w:t>emocrat</w:t>
      </w:r>
      <w:ins w:id="444" w:author="Sima Niondi" w:date="2021-10-12T14:43:00Z">
        <w:r w:rsidR="006547D6">
          <w:rPr>
            <w:rFonts w:ascii="Times New Roman" w:hAnsi="Times New Roman" w:cs="Times New Roman"/>
          </w:rPr>
          <w:t>ic</w:t>
        </w:r>
      </w:ins>
      <w:r w:rsidR="00A31A5B">
        <w:rPr>
          <w:rFonts w:ascii="Times New Roman" w:hAnsi="Times New Roman" w:cs="Times New Roman"/>
        </w:rPr>
        <w:t xml:space="preserve"> and </w:t>
      </w:r>
      <w:r w:rsidR="00C40B63">
        <w:rPr>
          <w:rFonts w:ascii="Times New Roman" w:hAnsi="Times New Roman" w:cs="Times New Roman"/>
        </w:rPr>
        <w:t xml:space="preserve">Republican nominees, albeit in different magnitudes: </w:t>
      </w:r>
      <w:ins w:id="445" w:author="Sima Niondi" w:date="2021-10-12T14:42:00Z">
        <w:r w:rsidR="006547D6">
          <w:rPr>
            <w:rFonts w:ascii="Times New Roman" w:hAnsi="Times New Roman" w:cs="Times New Roman"/>
          </w:rPr>
          <w:t>D</w:t>
        </w:r>
      </w:ins>
      <w:del w:id="446" w:author="Sima Niondi" w:date="2021-10-12T14:42:00Z">
        <w:r w:rsidR="008341C8" w:rsidDel="006547D6">
          <w:rPr>
            <w:rFonts w:ascii="Times New Roman" w:hAnsi="Times New Roman" w:cs="Times New Roman"/>
          </w:rPr>
          <w:delText>d</w:delText>
        </w:r>
      </w:del>
      <w:r w:rsidR="00C40B63">
        <w:rPr>
          <w:rFonts w:ascii="Times New Roman" w:hAnsi="Times New Roman" w:cs="Times New Roman"/>
        </w:rPr>
        <w:t>emocrat</w:t>
      </w:r>
      <w:ins w:id="447" w:author="Sima Niondi" w:date="2021-10-12T14:43:00Z">
        <w:r w:rsidR="006547D6">
          <w:rPr>
            <w:rFonts w:ascii="Times New Roman" w:hAnsi="Times New Roman" w:cs="Times New Roman"/>
          </w:rPr>
          <w:t>ic</w:t>
        </w:r>
      </w:ins>
      <w:r w:rsidR="00C40B63">
        <w:rPr>
          <w:rFonts w:ascii="Times New Roman" w:hAnsi="Times New Roman" w:cs="Times New Roman"/>
        </w:rPr>
        <w:t xml:space="preserve"> nominees’ mean votes in favor of business grow from 35% to 38% before</w:t>
      </w:r>
      <w:ins w:id="448" w:author="Sima Niondi" w:date="2021-10-12T14:44:00Z">
        <w:r w:rsidR="006547D6">
          <w:rPr>
            <w:rFonts w:ascii="Times New Roman" w:hAnsi="Times New Roman" w:cs="Times New Roman"/>
          </w:rPr>
          <w:t xml:space="preserve"> and </w:t>
        </w:r>
      </w:ins>
      <w:del w:id="449" w:author="Sima Niondi" w:date="2021-10-12T14:44:00Z">
        <w:r w:rsidR="00C40B63" w:rsidDel="006547D6">
          <w:rPr>
            <w:rFonts w:ascii="Times New Roman" w:hAnsi="Times New Roman" w:cs="Times New Roman"/>
          </w:rPr>
          <w:delText>/</w:delText>
        </w:r>
      </w:del>
      <w:r w:rsidR="00C40B63">
        <w:rPr>
          <w:rFonts w:ascii="Times New Roman" w:hAnsi="Times New Roman" w:cs="Times New Roman"/>
        </w:rPr>
        <w:t>after 1975</w:t>
      </w:r>
      <w:commentRangeEnd w:id="443"/>
      <w:r w:rsidR="00636A9B">
        <w:rPr>
          <w:rStyle w:val="CommentReference"/>
        </w:rPr>
        <w:commentReference w:id="443"/>
      </w:r>
      <w:r w:rsidR="00C40B63">
        <w:rPr>
          <w:rFonts w:ascii="Times New Roman" w:hAnsi="Times New Roman" w:cs="Times New Roman"/>
        </w:rPr>
        <w:t xml:space="preserve">, while </w:t>
      </w:r>
      <w:ins w:id="450" w:author="Sima Niondi" w:date="2021-10-12T14:44:00Z">
        <w:r w:rsidR="006547D6">
          <w:rPr>
            <w:rFonts w:ascii="Times New Roman" w:hAnsi="Times New Roman" w:cs="Times New Roman"/>
          </w:rPr>
          <w:t>R</w:t>
        </w:r>
      </w:ins>
      <w:del w:id="451" w:author="Sima Niondi" w:date="2021-10-12T14:44:00Z">
        <w:r w:rsidR="004225AC" w:rsidDel="006547D6">
          <w:rPr>
            <w:rFonts w:ascii="Times New Roman" w:hAnsi="Times New Roman" w:cs="Times New Roman"/>
          </w:rPr>
          <w:delText>r</w:delText>
        </w:r>
      </w:del>
      <w:r w:rsidR="00C40B63">
        <w:rPr>
          <w:rFonts w:ascii="Times New Roman" w:hAnsi="Times New Roman" w:cs="Times New Roman"/>
        </w:rPr>
        <w:t>epublican nominees</w:t>
      </w:r>
      <w:r w:rsidR="0039107C">
        <w:rPr>
          <w:rFonts w:ascii="Times New Roman" w:hAnsi="Times New Roman" w:cs="Times New Roman"/>
        </w:rPr>
        <w:t>’</w:t>
      </w:r>
      <w:r w:rsidR="00C40B63">
        <w:rPr>
          <w:rFonts w:ascii="Times New Roman" w:hAnsi="Times New Roman" w:cs="Times New Roman"/>
        </w:rPr>
        <w:t xml:space="preserve"> pro-business votes increase from 43% to 52% between both periods. The figures are even more impressive if </w:t>
      </w:r>
      <w:del w:id="452" w:author="Sima Niondi" w:date="2021-10-12T14:49:00Z">
        <w:r w:rsidR="00C40B63" w:rsidDel="00116873">
          <w:rPr>
            <w:rFonts w:ascii="Times New Roman" w:hAnsi="Times New Roman" w:cs="Times New Roman"/>
          </w:rPr>
          <w:delText xml:space="preserve">considered </w:delText>
        </w:r>
      </w:del>
      <w:ins w:id="453" w:author="Sima Niondi" w:date="2021-10-12T14:49:00Z">
        <w:r w:rsidR="00116873">
          <w:rPr>
            <w:rFonts w:ascii="Times New Roman" w:hAnsi="Times New Roman" w:cs="Times New Roman"/>
          </w:rPr>
          <w:t>considering</w:t>
        </w:r>
        <w:r w:rsidR="00116873">
          <w:rPr>
            <w:rFonts w:ascii="Times New Roman" w:hAnsi="Times New Roman" w:cs="Times New Roman"/>
          </w:rPr>
          <w:t xml:space="preserve"> </w:t>
        </w:r>
      </w:ins>
      <w:r w:rsidR="00C40B63">
        <w:rPr>
          <w:rFonts w:ascii="Times New Roman" w:hAnsi="Times New Roman" w:cs="Times New Roman"/>
        </w:rPr>
        <w:t xml:space="preserve">only Epstein, </w:t>
      </w:r>
      <w:proofErr w:type="spellStart"/>
      <w:r w:rsidR="00C40B63">
        <w:rPr>
          <w:rFonts w:ascii="Times New Roman" w:hAnsi="Times New Roman" w:cs="Times New Roman"/>
        </w:rPr>
        <w:t>Landes</w:t>
      </w:r>
      <w:proofErr w:type="spellEnd"/>
      <w:r w:rsidR="00C40B63">
        <w:rPr>
          <w:rFonts w:ascii="Times New Roman" w:hAnsi="Times New Roman" w:cs="Times New Roman"/>
        </w:rPr>
        <w:t xml:space="preserve"> and Posner’s N</w:t>
      </w:r>
      <w:ins w:id="454" w:author="Sima Niondi" w:date="2021-10-12T14:49:00Z">
        <w:r w:rsidR="00116873">
          <w:rPr>
            <w:rFonts w:ascii="Times New Roman" w:hAnsi="Times New Roman" w:cs="Times New Roman"/>
          </w:rPr>
          <w:t xml:space="preserve">ew York </w:t>
        </w:r>
      </w:ins>
      <w:del w:id="455" w:author="Sima Niondi" w:date="2021-10-12T14:49:00Z">
        <w:r w:rsidR="00C40B63" w:rsidDel="00116873">
          <w:rPr>
            <w:rFonts w:ascii="Times New Roman" w:hAnsi="Times New Roman" w:cs="Times New Roman"/>
          </w:rPr>
          <w:delText>Y</w:delText>
        </w:r>
      </w:del>
      <w:r w:rsidR="00C40B63">
        <w:rPr>
          <w:rFonts w:ascii="Times New Roman" w:hAnsi="Times New Roman" w:cs="Times New Roman"/>
        </w:rPr>
        <w:t>Times data for the most important cases</w:t>
      </w:r>
      <w:del w:id="456" w:author="Sima Niondi" w:date="2021-10-12T15:49:00Z">
        <w:r w:rsidR="00C40B63" w:rsidDel="00455573">
          <w:rPr>
            <w:rFonts w:ascii="Times New Roman" w:hAnsi="Times New Roman" w:cs="Times New Roman"/>
          </w:rPr>
          <w:delText>,</w:delText>
        </w:r>
      </w:del>
      <w:r w:rsidR="00C40B63">
        <w:rPr>
          <w:rFonts w:ascii="Times New Roman" w:hAnsi="Times New Roman" w:cs="Times New Roman"/>
        </w:rPr>
        <w:t xml:space="preserve"> when </w:t>
      </w:r>
      <w:r w:rsidR="0045725B">
        <w:rPr>
          <w:rFonts w:ascii="Times New Roman" w:hAnsi="Times New Roman" w:cs="Times New Roman"/>
        </w:rPr>
        <w:t xml:space="preserve">mean numbers rise from 38% to 53% between high and low-enforcement periods; with the difference between </w:t>
      </w:r>
      <w:del w:id="457" w:author="Sima Niondi" w:date="2021-10-12T14:50:00Z">
        <w:r w:rsidR="0039107C" w:rsidDel="00116873">
          <w:rPr>
            <w:rFonts w:ascii="Times New Roman" w:hAnsi="Times New Roman" w:cs="Times New Roman"/>
          </w:rPr>
          <w:delText>d</w:delText>
        </w:r>
        <w:r w:rsidR="0045725B" w:rsidDel="00116873">
          <w:rPr>
            <w:rFonts w:ascii="Times New Roman" w:hAnsi="Times New Roman" w:cs="Times New Roman"/>
          </w:rPr>
          <w:delText xml:space="preserve">emocrat </w:delText>
        </w:r>
      </w:del>
      <w:ins w:id="458" w:author="Sima Niondi" w:date="2021-10-12T14:50:00Z">
        <w:r w:rsidR="00116873">
          <w:rPr>
            <w:rFonts w:ascii="Times New Roman" w:hAnsi="Times New Roman" w:cs="Times New Roman"/>
          </w:rPr>
          <w:t>Democratic</w:t>
        </w:r>
        <w:r w:rsidR="00116873">
          <w:rPr>
            <w:rFonts w:ascii="Times New Roman" w:hAnsi="Times New Roman" w:cs="Times New Roman"/>
          </w:rPr>
          <w:t xml:space="preserve"> </w:t>
        </w:r>
      </w:ins>
      <w:r w:rsidR="0045725B">
        <w:rPr>
          <w:rFonts w:ascii="Times New Roman" w:hAnsi="Times New Roman" w:cs="Times New Roman"/>
        </w:rPr>
        <w:t xml:space="preserve">nominees growing from 33% to 43%, and </w:t>
      </w:r>
      <w:ins w:id="459" w:author="Sima Niondi" w:date="2021-10-12T14:50:00Z">
        <w:r w:rsidR="00116873">
          <w:rPr>
            <w:rFonts w:ascii="Times New Roman" w:hAnsi="Times New Roman" w:cs="Times New Roman"/>
          </w:rPr>
          <w:t>R</w:t>
        </w:r>
      </w:ins>
      <w:del w:id="460" w:author="Sima Niondi" w:date="2021-10-12T14:50:00Z">
        <w:r w:rsidR="0045725B" w:rsidDel="00116873">
          <w:rPr>
            <w:rFonts w:ascii="Times New Roman" w:hAnsi="Times New Roman" w:cs="Times New Roman"/>
          </w:rPr>
          <w:delText>r</w:delText>
        </w:r>
      </w:del>
      <w:r w:rsidR="0045725B">
        <w:rPr>
          <w:rFonts w:ascii="Times New Roman" w:hAnsi="Times New Roman" w:cs="Times New Roman"/>
        </w:rPr>
        <w:t>epublican nominees from 42% to 57% before and after 1</w:t>
      </w:r>
      <w:r w:rsidR="007F0D9A">
        <w:rPr>
          <w:rFonts w:ascii="Times New Roman" w:hAnsi="Times New Roman" w:cs="Times New Roman"/>
        </w:rPr>
        <w:t>975.</w:t>
      </w:r>
    </w:p>
    <w:p w14:paraId="52267DFA" w14:textId="29BBB3F8" w:rsidR="00F9065B" w:rsidRDefault="00F9065B" w:rsidP="008F77D1">
      <w:pPr>
        <w:spacing w:before="100" w:after="100"/>
        <w:ind w:right="-180" w:firstLine="720"/>
        <w:jc w:val="both"/>
        <w:rPr>
          <w:rFonts w:ascii="Times New Roman" w:hAnsi="Times New Roman" w:cs="Times New Roman"/>
        </w:rPr>
      </w:pPr>
    </w:p>
    <w:p w14:paraId="20F3FAE6" w14:textId="4AED202C" w:rsidR="00F9065B" w:rsidRDefault="00F9065B" w:rsidP="008F77D1">
      <w:pPr>
        <w:spacing w:before="100" w:after="100"/>
        <w:ind w:right="-180" w:firstLine="720"/>
        <w:jc w:val="both"/>
        <w:rPr>
          <w:rFonts w:ascii="Times New Roman" w:hAnsi="Times New Roman" w:cs="Times New Roman"/>
        </w:rPr>
      </w:pPr>
    </w:p>
    <w:p w14:paraId="22123119" w14:textId="77777777" w:rsidR="00F9065B" w:rsidRDefault="00F9065B" w:rsidP="0078425D">
      <w:pPr>
        <w:spacing w:before="100" w:after="100"/>
        <w:ind w:right="-180"/>
        <w:jc w:val="both"/>
        <w:rPr>
          <w:rFonts w:ascii="Times New Roman" w:hAnsi="Times New Roman" w:cs="Times New Roman"/>
        </w:rPr>
      </w:pPr>
    </w:p>
    <w:p w14:paraId="0ECADB30" w14:textId="17DCF060" w:rsidR="004637ED" w:rsidRDefault="00D86BD9" w:rsidP="008F77D1">
      <w:pPr>
        <w:spacing w:before="360" w:after="100"/>
        <w:ind w:right="-180" w:firstLine="720"/>
        <w:jc w:val="center"/>
        <w:rPr>
          <w:rFonts w:ascii="Times New Roman" w:hAnsi="Times New Roman" w:cs="Times New Roman"/>
        </w:rPr>
      </w:pPr>
      <w:r>
        <w:rPr>
          <w:rFonts w:ascii="Times New Roman" w:hAnsi="Times New Roman" w:cs="Times New Roman"/>
        </w:rPr>
        <w:lastRenderedPageBreak/>
        <w:t xml:space="preserve">Table </w:t>
      </w:r>
      <w:r w:rsidRPr="00D86BD9">
        <w:rPr>
          <w:rFonts w:ascii="Times New Roman" w:hAnsi="Times New Roman" w:cs="Times New Roman"/>
          <w:highlight w:val="yellow"/>
        </w:rPr>
        <w:t>XXXX</w:t>
      </w:r>
      <w:r>
        <w:rPr>
          <w:rFonts w:ascii="Times New Roman" w:hAnsi="Times New Roman" w:cs="Times New Roman"/>
        </w:rPr>
        <w:t>: Supreme Court Business</w:t>
      </w:r>
      <w:r w:rsidR="00942099">
        <w:rPr>
          <w:rFonts w:ascii="Times New Roman" w:hAnsi="Times New Roman" w:cs="Times New Roman"/>
        </w:rPr>
        <w:t>-Friendly</w:t>
      </w:r>
      <w:r>
        <w:rPr>
          <w:rFonts w:ascii="Times New Roman" w:hAnsi="Times New Roman" w:cs="Times New Roman"/>
        </w:rPr>
        <w:t xml:space="preserve"> Profile</w:t>
      </w:r>
      <w:r w:rsidR="00553D73">
        <w:rPr>
          <w:rFonts w:ascii="Times New Roman" w:hAnsi="Times New Roman" w:cs="Times New Roman"/>
        </w:rPr>
        <w:t xml:space="preserve"> (1946-2011)</w:t>
      </w:r>
    </w:p>
    <w:tbl>
      <w:tblPr>
        <w:tblW w:w="933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61" w:author="Sima Niondi" w:date="2021-10-12T14:51:00Z">
          <w:tblPr>
            <w:tblW w:w="530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4506"/>
        <w:gridCol w:w="2498"/>
        <w:gridCol w:w="2334"/>
        <w:tblGridChange w:id="462">
          <w:tblGrid>
            <w:gridCol w:w="2560"/>
            <w:gridCol w:w="1419"/>
            <w:gridCol w:w="1326"/>
          </w:tblGrid>
        </w:tblGridChange>
      </w:tblGrid>
      <w:tr w:rsidR="008F77D1" w:rsidRPr="00553D73" w14:paraId="3ABE5FD3" w14:textId="77777777" w:rsidTr="00116873">
        <w:trPr>
          <w:trHeight w:val="718"/>
          <w:tblHeader/>
          <w:tblCellSpacing w:w="15" w:type="dxa"/>
          <w:trPrChange w:id="463" w:author="Sima Niondi" w:date="2021-10-12T14:51:00Z">
            <w:trPr>
              <w:tblHeader/>
              <w:tblCellSpacing w:w="15" w:type="dxa"/>
            </w:trPr>
          </w:trPrChange>
        </w:trPr>
        <w:tc>
          <w:tcPr>
            <w:tcW w:w="4461" w:type="dxa"/>
            <w:tcMar>
              <w:top w:w="0" w:type="dxa"/>
              <w:left w:w="90" w:type="dxa"/>
              <w:bottom w:w="45" w:type="dxa"/>
              <w:right w:w="90" w:type="dxa"/>
            </w:tcMar>
            <w:vAlign w:val="center"/>
            <w:hideMark/>
            <w:tcPrChange w:id="464" w:author="Sima Niondi" w:date="2021-10-12T14:51:00Z">
              <w:tcPr>
                <w:tcW w:w="2650" w:type="dxa"/>
                <w:tcMar>
                  <w:top w:w="0" w:type="dxa"/>
                  <w:left w:w="90" w:type="dxa"/>
                  <w:bottom w:w="45" w:type="dxa"/>
                  <w:right w:w="90" w:type="dxa"/>
                </w:tcMar>
                <w:vAlign w:val="center"/>
                <w:hideMark/>
              </w:tcPr>
            </w:tcPrChange>
          </w:tcPr>
          <w:p w14:paraId="0684F14A" w14:textId="36B0164B" w:rsidR="00D86BD9" w:rsidRPr="00A31A5B" w:rsidRDefault="00116873" w:rsidP="00553D73">
            <w:pPr>
              <w:jc w:val="center"/>
              <w:rPr>
                <w:rFonts w:ascii="Times New Roman" w:eastAsia="Times New Roman" w:hAnsi="Times New Roman" w:cs="Times New Roman"/>
                <w:b/>
                <w:bCs/>
                <w:sz w:val="20"/>
                <w:szCs w:val="20"/>
              </w:rPr>
            </w:pPr>
            <w:ins w:id="465" w:author="Sima Niondi" w:date="2021-10-12T14:50:00Z">
              <w:r>
                <w:rPr>
                  <w:rFonts w:ascii="Times New Roman" w:eastAsia="Times New Roman" w:hAnsi="Times New Roman" w:cs="Times New Roman"/>
                  <w:b/>
                  <w:bCs/>
                  <w:sz w:val="20"/>
                  <w:szCs w:val="20"/>
                </w:rPr>
                <w:t>E</w:t>
              </w:r>
            </w:ins>
            <w:del w:id="466" w:author="Sima Niondi" w:date="2021-10-12T14:50:00Z">
              <w:r w:rsidR="00D86BD9" w:rsidRPr="00A31A5B" w:rsidDel="00116873">
                <w:rPr>
                  <w:rFonts w:ascii="Times New Roman" w:eastAsia="Times New Roman" w:hAnsi="Times New Roman" w:cs="Times New Roman"/>
                  <w:b/>
                  <w:bCs/>
                  <w:sz w:val="20"/>
                  <w:szCs w:val="20"/>
                </w:rPr>
                <w:delText>e</w:delText>
              </w:r>
            </w:del>
            <w:r w:rsidR="00D86BD9" w:rsidRPr="00A31A5B">
              <w:rPr>
                <w:rFonts w:ascii="Times New Roman" w:eastAsia="Times New Roman" w:hAnsi="Times New Roman" w:cs="Times New Roman"/>
                <w:b/>
                <w:bCs/>
                <w:sz w:val="20"/>
                <w:szCs w:val="20"/>
              </w:rPr>
              <w:t>ra</w:t>
            </w:r>
          </w:p>
        </w:tc>
        <w:tc>
          <w:tcPr>
            <w:tcW w:w="2468" w:type="dxa"/>
            <w:tcMar>
              <w:top w:w="0" w:type="dxa"/>
              <w:left w:w="90" w:type="dxa"/>
              <w:bottom w:w="45" w:type="dxa"/>
              <w:right w:w="90" w:type="dxa"/>
            </w:tcMar>
            <w:vAlign w:val="center"/>
            <w:hideMark/>
            <w:tcPrChange w:id="467" w:author="Sima Niondi" w:date="2021-10-12T14:51:00Z">
              <w:tcPr>
                <w:tcW w:w="1230" w:type="dxa"/>
                <w:tcMar>
                  <w:top w:w="0" w:type="dxa"/>
                  <w:left w:w="90" w:type="dxa"/>
                  <w:bottom w:w="45" w:type="dxa"/>
                  <w:right w:w="90" w:type="dxa"/>
                </w:tcMar>
                <w:vAlign w:val="center"/>
                <w:hideMark/>
              </w:tcPr>
            </w:tcPrChange>
          </w:tcPr>
          <w:p w14:paraId="0F28A92A" w14:textId="18361766" w:rsidR="00D86BD9" w:rsidRPr="00A31A5B" w:rsidRDefault="00116873" w:rsidP="00553D73">
            <w:pPr>
              <w:jc w:val="center"/>
              <w:rPr>
                <w:rFonts w:ascii="Times New Roman" w:eastAsia="Times New Roman" w:hAnsi="Times New Roman" w:cs="Times New Roman"/>
                <w:b/>
                <w:bCs/>
                <w:sz w:val="20"/>
                <w:szCs w:val="20"/>
              </w:rPr>
            </w:pPr>
            <w:ins w:id="468" w:author="Sima Niondi" w:date="2021-10-12T14:51:00Z">
              <w:r>
                <w:rPr>
                  <w:rFonts w:ascii="Times New Roman" w:eastAsia="Times New Roman" w:hAnsi="Times New Roman" w:cs="Times New Roman"/>
                  <w:b/>
                  <w:bCs/>
                  <w:sz w:val="20"/>
                  <w:szCs w:val="20"/>
                </w:rPr>
                <w:t>Mean of business-friendliness score</w:t>
              </w:r>
            </w:ins>
            <w:del w:id="469" w:author="Sima Niondi" w:date="2021-10-12T14:51:00Z">
              <w:r w:rsidR="00D86BD9" w:rsidRPr="00A31A5B" w:rsidDel="00116873">
                <w:rPr>
                  <w:rFonts w:ascii="Times New Roman" w:eastAsia="Times New Roman" w:hAnsi="Times New Roman" w:cs="Times New Roman"/>
                  <w:b/>
                  <w:bCs/>
                  <w:sz w:val="20"/>
                  <w:szCs w:val="20"/>
                </w:rPr>
                <w:delText>bf_mean</w:delText>
              </w:r>
            </w:del>
          </w:p>
        </w:tc>
        <w:tc>
          <w:tcPr>
            <w:tcW w:w="2289" w:type="dxa"/>
            <w:tcMar>
              <w:top w:w="0" w:type="dxa"/>
              <w:left w:w="90" w:type="dxa"/>
              <w:bottom w:w="45" w:type="dxa"/>
              <w:right w:w="90" w:type="dxa"/>
            </w:tcMar>
            <w:vAlign w:val="center"/>
            <w:hideMark/>
            <w:tcPrChange w:id="470" w:author="Sima Niondi" w:date="2021-10-12T14:51:00Z">
              <w:tcPr>
                <w:tcW w:w="1305" w:type="dxa"/>
                <w:tcMar>
                  <w:top w:w="0" w:type="dxa"/>
                  <w:left w:w="90" w:type="dxa"/>
                  <w:bottom w:w="45" w:type="dxa"/>
                  <w:right w:w="90" w:type="dxa"/>
                </w:tcMar>
                <w:vAlign w:val="center"/>
                <w:hideMark/>
              </w:tcPr>
            </w:tcPrChange>
          </w:tcPr>
          <w:p w14:paraId="46DF24AC" w14:textId="1470B7F7" w:rsidR="00D86BD9" w:rsidRPr="00A31A5B" w:rsidRDefault="00D86BD9" w:rsidP="00553D73">
            <w:pPr>
              <w:jc w:val="center"/>
              <w:rPr>
                <w:rFonts w:ascii="Times New Roman" w:eastAsia="Times New Roman" w:hAnsi="Times New Roman" w:cs="Times New Roman"/>
                <w:b/>
                <w:bCs/>
                <w:sz w:val="20"/>
                <w:szCs w:val="20"/>
              </w:rPr>
            </w:pPr>
            <w:del w:id="471" w:author="Sima Niondi" w:date="2021-10-12T14:51:00Z">
              <w:r w:rsidRPr="00A31A5B" w:rsidDel="00116873">
                <w:rPr>
                  <w:rFonts w:ascii="Times New Roman" w:eastAsia="Times New Roman" w:hAnsi="Times New Roman" w:cs="Times New Roman"/>
                  <w:b/>
                  <w:bCs/>
                  <w:sz w:val="20"/>
                  <w:szCs w:val="20"/>
                </w:rPr>
                <w:delText>nyt_mean</w:delText>
              </w:r>
            </w:del>
            <w:ins w:id="472" w:author="Sima Niondi" w:date="2021-10-12T14:51:00Z">
              <w:r w:rsidR="00116873">
                <w:rPr>
                  <w:rFonts w:ascii="Times New Roman" w:eastAsia="Times New Roman" w:hAnsi="Times New Roman" w:cs="Times New Roman"/>
                  <w:b/>
                  <w:bCs/>
                  <w:sz w:val="20"/>
                  <w:szCs w:val="20"/>
                </w:rPr>
                <w:t>Mean of business-friendliness score on NYT cases</w:t>
              </w:r>
            </w:ins>
          </w:p>
        </w:tc>
      </w:tr>
      <w:tr w:rsidR="008F77D1" w:rsidRPr="00553D73" w14:paraId="598B3902" w14:textId="77777777" w:rsidTr="00116873">
        <w:trPr>
          <w:trHeight w:val="174"/>
          <w:tblCellSpacing w:w="15" w:type="dxa"/>
          <w:trPrChange w:id="473" w:author="Sima Niondi" w:date="2021-10-12T14:51:00Z">
            <w:trPr>
              <w:tblCellSpacing w:w="15" w:type="dxa"/>
            </w:trPr>
          </w:trPrChange>
        </w:trPr>
        <w:tc>
          <w:tcPr>
            <w:tcW w:w="4461" w:type="dxa"/>
            <w:tcMar>
              <w:top w:w="30" w:type="dxa"/>
              <w:left w:w="90" w:type="dxa"/>
              <w:bottom w:w="30" w:type="dxa"/>
              <w:right w:w="90" w:type="dxa"/>
            </w:tcMar>
            <w:vAlign w:val="center"/>
            <w:hideMark/>
            <w:tcPrChange w:id="474" w:author="Sima Niondi" w:date="2021-10-12T14:51:00Z">
              <w:tcPr>
                <w:tcW w:w="2650" w:type="dxa"/>
                <w:tcMar>
                  <w:top w:w="30" w:type="dxa"/>
                  <w:left w:w="90" w:type="dxa"/>
                  <w:bottom w:w="30" w:type="dxa"/>
                  <w:right w:w="90" w:type="dxa"/>
                </w:tcMar>
                <w:vAlign w:val="center"/>
                <w:hideMark/>
              </w:tcPr>
            </w:tcPrChange>
          </w:tcPr>
          <w:p w14:paraId="346F0815" w14:textId="3F3F681A"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high enforcement</w:t>
            </w:r>
            <w:r w:rsidRPr="00553D73">
              <w:rPr>
                <w:rFonts w:ascii="Times New Roman" w:eastAsia="Times New Roman" w:hAnsi="Times New Roman" w:cs="Times New Roman"/>
                <w:sz w:val="20"/>
                <w:szCs w:val="20"/>
              </w:rPr>
              <w:t xml:space="preserve"> (pre-1975)</w:t>
            </w:r>
          </w:p>
        </w:tc>
        <w:tc>
          <w:tcPr>
            <w:tcW w:w="2468" w:type="dxa"/>
            <w:tcMar>
              <w:top w:w="30" w:type="dxa"/>
              <w:left w:w="90" w:type="dxa"/>
              <w:bottom w:w="30" w:type="dxa"/>
              <w:right w:w="90" w:type="dxa"/>
            </w:tcMar>
            <w:vAlign w:val="center"/>
            <w:hideMark/>
            <w:tcPrChange w:id="475" w:author="Sima Niondi" w:date="2021-10-12T14:51:00Z">
              <w:tcPr>
                <w:tcW w:w="1230" w:type="dxa"/>
                <w:tcMar>
                  <w:top w:w="30" w:type="dxa"/>
                  <w:left w:w="90" w:type="dxa"/>
                  <w:bottom w:w="30" w:type="dxa"/>
                  <w:right w:w="90" w:type="dxa"/>
                </w:tcMar>
                <w:vAlign w:val="center"/>
                <w:hideMark/>
              </w:tcPr>
            </w:tcPrChange>
          </w:tcPr>
          <w:p w14:paraId="2295CCB8"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0.3931667</w:t>
            </w:r>
          </w:p>
        </w:tc>
        <w:tc>
          <w:tcPr>
            <w:tcW w:w="2289" w:type="dxa"/>
            <w:tcMar>
              <w:top w:w="30" w:type="dxa"/>
              <w:left w:w="90" w:type="dxa"/>
              <w:bottom w:w="30" w:type="dxa"/>
              <w:right w:w="90" w:type="dxa"/>
            </w:tcMar>
            <w:vAlign w:val="center"/>
            <w:hideMark/>
            <w:tcPrChange w:id="476" w:author="Sima Niondi" w:date="2021-10-12T14:51:00Z">
              <w:tcPr>
                <w:tcW w:w="1305" w:type="dxa"/>
                <w:tcMar>
                  <w:top w:w="30" w:type="dxa"/>
                  <w:left w:w="90" w:type="dxa"/>
                  <w:bottom w:w="30" w:type="dxa"/>
                  <w:right w:w="90" w:type="dxa"/>
                </w:tcMar>
                <w:vAlign w:val="center"/>
                <w:hideMark/>
              </w:tcPr>
            </w:tcPrChange>
          </w:tcPr>
          <w:p w14:paraId="67DB866F"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0.3812778</w:t>
            </w:r>
          </w:p>
        </w:tc>
      </w:tr>
      <w:tr w:rsidR="008F77D1" w:rsidRPr="00553D73" w14:paraId="26F606ED" w14:textId="77777777" w:rsidTr="00116873">
        <w:trPr>
          <w:trHeight w:val="362"/>
          <w:tblCellSpacing w:w="15" w:type="dxa"/>
          <w:trPrChange w:id="477" w:author="Sima Niondi" w:date="2021-10-12T14:51:00Z">
            <w:trPr>
              <w:tblCellSpacing w:w="15" w:type="dxa"/>
            </w:trPr>
          </w:trPrChange>
        </w:trPr>
        <w:tc>
          <w:tcPr>
            <w:tcW w:w="4461" w:type="dxa"/>
            <w:tcMar>
              <w:top w:w="30" w:type="dxa"/>
              <w:left w:w="90" w:type="dxa"/>
              <w:bottom w:w="30" w:type="dxa"/>
              <w:right w:w="90" w:type="dxa"/>
            </w:tcMar>
            <w:vAlign w:val="center"/>
            <w:hideMark/>
            <w:tcPrChange w:id="478" w:author="Sima Niondi" w:date="2021-10-12T14:51:00Z">
              <w:tcPr>
                <w:tcW w:w="2650" w:type="dxa"/>
                <w:tcMar>
                  <w:top w:w="30" w:type="dxa"/>
                  <w:left w:w="90" w:type="dxa"/>
                  <w:bottom w:w="30" w:type="dxa"/>
                  <w:right w:w="90" w:type="dxa"/>
                </w:tcMar>
                <w:vAlign w:val="center"/>
                <w:hideMark/>
              </w:tcPr>
            </w:tcPrChange>
          </w:tcPr>
          <w:p w14:paraId="4D16F172" w14:textId="288CE2F0" w:rsidR="00D86BD9" w:rsidRPr="00A31A5B" w:rsidRDefault="00D86BD9" w:rsidP="008F77D1">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low enforcement</w:t>
            </w:r>
            <w:r w:rsidR="008F77D1">
              <w:rPr>
                <w:rFonts w:ascii="Times New Roman" w:eastAsia="Times New Roman" w:hAnsi="Times New Roman" w:cs="Times New Roman"/>
                <w:sz w:val="20"/>
                <w:szCs w:val="20"/>
              </w:rPr>
              <w:t xml:space="preserve"> </w:t>
            </w:r>
            <w:r w:rsidRPr="00553D73">
              <w:rPr>
                <w:rFonts w:ascii="Times New Roman" w:eastAsia="Times New Roman" w:hAnsi="Times New Roman" w:cs="Times New Roman"/>
                <w:sz w:val="20"/>
                <w:szCs w:val="20"/>
              </w:rPr>
              <w:t>(post-1975)</w:t>
            </w:r>
          </w:p>
        </w:tc>
        <w:tc>
          <w:tcPr>
            <w:tcW w:w="2468" w:type="dxa"/>
            <w:tcMar>
              <w:top w:w="30" w:type="dxa"/>
              <w:left w:w="90" w:type="dxa"/>
              <w:bottom w:w="30" w:type="dxa"/>
              <w:right w:w="90" w:type="dxa"/>
            </w:tcMar>
            <w:vAlign w:val="center"/>
            <w:hideMark/>
            <w:tcPrChange w:id="479" w:author="Sima Niondi" w:date="2021-10-12T14:51:00Z">
              <w:tcPr>
                <w:tcW w:w="1230" w:type="dxa"/>
                <w:tcMar>
                  <w:top w:w="30" w:type="dxa"/>
                  <w:left w:w="90" w:type="dxa"/>
                  <w:bottom w:w="30" w:type="dxa"/>
                  <w:right w:w="90" w:type="dxa"/>
                </w:tcMar>
                <w:vAlign w:val="center"/>
                <w:hideMark/>
              </w:tcPr>
            </w:tcPrChange>
          </w:tcPr>
          <w:p w14:paraId="04397597"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0.4788000</w:t>
            </w:r>
          </w:p>
        </w:tc>
        <w:tc>
          <w:tcPr>
            <w:tcW w:w="2289" w:type="dxa"/>
            <w:tcMar>
              <w:top w:w="30" w:type="dxa"/>
              <w:left w:w="90" w:type="dxa"/>
              <w:bottom w:w="30" w:type="dxa"/>
              <w:right w:w="90" w:type="dxa"/>
            </w:tcMar>
            <w:vAlign w:val="center"/>
            <w:hideMark/>
            <w:tcPrChange w:id="480" w:author="Sima Niondi" w:date="2021-10-12T14:51:00Z">
              <w:tcPr>
                <w:tcW w:w="1305" w:type="dxa"/>
                <w:tcMar>
                  <w:top w:w="30" w:type="dxa"/>
                  <w:left w:w="90" w:type="dxa"/>
                  <w:bottom w:w="30" w:type="dxa"/>
                  <w:right w:w="90" w:type="dxa"/>
                </w:tcMar>
                <w:vAlign w:val="center"/>
                <w:hideMark/>
              </w:tcPr>
            </w:tcPrChange>
          </w:tcPr>
          <w:p w14:paraId="2B60C6CC"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0.5278000</w:t>
            </w:r>
          </w:p>
        </w:tc>
      </w:tr>
    </w:tbl>
    <w:p w14:paraId="47747682" w14:textId="77777777" w:rsidR="00A31A5B" w:rsidRPr="00A31A5B" w:rsidRDefault="00A31A5B" w:rsidP="00553D73">
      <w:pPr>
        <w:jc w:val="center"/>
        <w:rPr>
          <w:rFonts w:ascii="Times New Roman" w:eastAsia="Times New Roman" w:hAnsi="Times New Roman" w:cs="Times New Roman"/>
          <w:color w:val="000000"/>
          <w:sz w:val="20"/>
          <w:szCs w:val="20"/>
        </w:rPr>
      </w:pPr>
    </w:p>
    <w:tbl>
      <w:tblPr>
        <w:tblW w:w="94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Change w:id="481" w:author="Sima Niondi" w:date="2021-10-12T14:52:00Z">
          <w:tblPr>
            <w:tblW w:w="63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PrChange>
      </w:tblPr>
      <w:tblGrid>
        <w:gridCol w:w="5555"/>
        <w:gridCol w:w="1603"/>
        <w:gridCol w:w="2250"/>
        <w:tblGridChange w:id="482">
          <w:tblGrid>
            <w:gridCol w:w="3759"/>
            <w:gridCol w:w="1085"/>
            <w:gridCol w:w="1523"/>
          </w:tblGrid>
        </w:tblGridChange>
      </w:tblGrid>
      <w:tr w:rsidR="00116873" w:rsidRPr="00553D73" w14:paraId="27681085" w14:textId="77777777" w:rsidTr="00116873">
        <w:trPr>
          <w:trHeight w:val="1030"/>
          <w:tblHeader/>
          <w:tblCellSpacing w:w="15" w:type="dxa"/>
          <w:trPrChange w:id="483" w:author="Sima Niondi" w:date="2021-10-12T14:52:00Z">
            <w:trPr>
              <w:tblHeader/>
              <w:tblCellSpacing w:w="15" w:type="dxa"/>
            </w:trPr>
          </w:trPrChange>
        </w:trPr>
        <w:tc>
          <w:tcPr>
            <w:tcW w:w="5510" w:type="dxa"/>
            <w:tcMar>
              <w:top w:w="0" w:type="dxa"/>
              <w:left w:w="90" w:type="dxa"/>
              <w:bottom w:w="45" w:type="dxa"/>
              <w:right w:w="90" w:type="dxa"/>
            </w:tcMar>
            <w:vAlign w:val="center"/>
            <w:hideMark/>
            <w:tcPrChange w:id="484" w:author="Sima Niondi" w:date="2021-10-12T14:52:00Z">
              <w:tcPr>
                <w:tcW w:w="3730" w:type="dxa"/>
                <w:tcMar>
                  <w:top w:w="0" w:type="dxa"/>
                  <w:left w:w="90" w:type="dxa"/>
                  <w:bottom w:w="45" w:type="dxa"/>
                  <w:right w:w="90" w:type="dxa"/>
                </w:tcMar>
                <w:vAlign w:val="center"/>
                <w:hideMark/>
              </w:tcPr>
            </w:tcPrChange>
          </w:tcPr>
          <w:p w14:paraId="610C4F94" w14:textId="7393732F" w:rsidR="00116873" w:rsidRPr="00A31A5B" w:rsidRDefault="00116873" w:rsidP="00116873">
            <w:pPr>
              <w:jc w:val="center"/>
              <w:rPr>
                <w:rFonts w:ascii="Times New Roman" w:eastAsia="Times New Roman" w:hAnsi="Times New Roman" w:cs="Times New Roman"/>
                <w:b/>
                <w:bCs/>
                <w:sz w:val="20"/>
                <w:szCs w:val="20"/>
              </w:rPr>
            </w:pPr>
            <w:r w:rsidRPr="00553D73">
              <w:rPr>
                <w:rFonts w:ascii="Times New Roman" w:eastAsia="Times New Roman" w:hAnsi="Times New Roman" w:cs="Times New Roman"/>
                <w:b/>
                <w:bCs/>
                <w:sz w:val="20"/>
                <w:szCs w:val="20"/>
              </w:rPr>
              <w:t>Era/p</w:t>
            </w:r>
            <w:r w:rsidRPr="00A31A5B">
              <w:rPr>
                <w:rFonts w:ascii="Times New Roman" w:eastAsia="Times New Roman" w:hAnsi="Times New Roman" w:cs="Times New Roman"/>
                <w:b/>
                <w:bCs/>
                <w:sz w:val="20"/>
                <w:szCs w:val="20"/>
              </w:rPr>
              <w:t>arty</w:t>
            </w:r>
          </w:p>
        </w:tc>
        <w:tc>
          <w:tcPr>
            <w:tcW w:w="1573" w:type="dxa"/>
            <w:tcMar>
              <w:top w:w="0" w:type="dxa"/>
              <w:left w:w="90" w:type="dxa"/>
              <w:bottom w:w="45" w:type="dxa"/>
              <w:right w:w="90" w:type="dxa"/>
            </w:tcMar>
            <w:vAlign w:val="center"/>
            <w:hideMark/>
            <w:tcPrChange w:id="485" w:author="Sima Niondi" w:date="2021-10-12T14:52:00Z">
              <w:tcPr>
                <w:tcW w:w="1055" w:type="dxa"/>
                <w:tcMar>
                  <w:top w:w="0" w:type="dxa"/>
                  <w:left w:w="90" w:type="dxa"/>
                  <w:bottom w:w="45" w:type="dxa"/>
                  <w:right w:w="90" w:type="dxa"/>
                </w:tcMar>
                <w:vAlign w:val="center"/>
                <w:hideMark/>
              </w:tcPr>
            </w:tcPrChange>
          </w:tcPr>
          <w:p w14:paraId="4A690682" w14:textId="1BCECAE1" w:rsidR="00116873" w:rsidRPr="00A31A5B" w:rsidRDefault="00116873" w:rsidP="00116873">
            <w:pPr>
              <w:jc w:val="center"/>
              <w:rPr>
                <w:rFonts w:ascii="Times New Roman" w:eastAsia="Times New Roman" w:hAnsi="Times New Roman" w:cs="Times New Roman"/>
                <w:b/>
                <w:bCs/>
                <w:sz w:val="20"/>
                <w:szCs w:val="20"/>
              </w:rPr>
            </w:pPr>
            <w:ins w:id="486" w:author="Sima Niondi" w:date="2021-10-12T14:52:00Z">
              <w:r>
                <w:rPr>
                  <w:rFonts w:ascii="Times New Roman" w:eastAsia="Times New Roman" w:hAnsi="Times New Roman" w:cs="Times New Roman"/>
                  <w:b/>
                  <w:bCs/>
                  <w:sz w:val="20"/>
                  <w:szCs w:val="20"/>
                </w:rPr>
                <w:t xml:space="preserve">Mean of business-friendliness </w:t>
              </w:r>
            </w:ins>
            <w:del w:id="487" w:author="Sima Niondi" w:date="2021-10-12T14:52:00Z">
              <w:r w:rsidRPr="00A31A5B" w:rsidDel="00043961">
                <w:rPr>
                  <w:rFonts w:ascii="Times New Roman" w:eastAsia="Times New Roman" w:hAnsi="Times New Roman" w:cs="Times New Roman"/>
                  <w:b/>
                  <w:bCs/>
                  <w:sz w:val="20"/>
                  <w:szCs w:val="20"/>
                </w:rPr>
                <w:delText>bf_mean</w:delText>
              </w:r>
            </w:del>
          </w:p>
        </w:tc>
        <w:tc>
          <w:tcPr>
            <w:tcW w:w="0" w:type="auto"/>
            <w:tcMar>
              <w:top w:w="0" w:type="dxa"/>
              <w:left w:w="90" w:type="dxa"/>
              <w:bottom w:w="45" w:type="dxa"/>
              <w:right w:w="90" w:type="dxa"/>
            </w:tcMar>
            <w:vAlign w:val="center"/>
            <w:hideMark/>
            <w:tcPrChange w:id="488" w:author="Sima Niondi" w:date="2021-10-12T14:52:00Z">
              <w:tcPr>
                <w:tcW w:w="0" w:type="auto"/>
                <w:tcMar>
                  <w:top w:w="0" w:type="dxa"/>
                  <w:left w:w="90" w:type="dxa"/>
                  <w:bottom w:w="45" w:type="dxa"/>
                  <w:right w:w="90" w:type="dxa"/>
                </w:tcMar>
                <w:vAlign w:val="center"/>
                <w:hideMark/>
              </w:tcPr>
            </w:tcPrChange>
          </w:tcPr>
          <w:p w14:paraId="33108C2F" w14:textId="38507751" w:rsidR="00116873" w:rsidRPr="00A31A5B" w:rsidRDefault="00116873" w:rsidP="00116873">
            <w:pPr>
              <w:jc w:val="center"/>
              <w:rPr>
                <w:rFonts w:ascii="Times New Roman" w:eastAsia="Times New Roman" w:hAnsi="Times New Roman" w:cs="Times New Roman"/>
                <w:b/>
                <w:bCs/>
                <w:sz w:val="20"/>
                <w:szCs w:val="20"/>
              </w:rPr>
            </w:pPr>
            <w:ins w:id="489" w:author="Sima Niondi" w:date="2021-10-12T14:52:00Z">
              <w:r>
                <w:rPr>
                  <w:rFonts w:ascii="Times New Roman" w:eastAsia="Times New Roman" w:hAnsi="Times New Roman" w:cs="Times New Roman"/>
                  <w:b/>
                  <w:bCs/>
                  <w:sz w:val="20"/>
                  <w:szCs w:val="20"/>
                </w:rPr>
                <w:t>Mean of business-friendliness score on NYT cases</w:t>
              </w:r>
            </w:ins>
            <w:del w:id="490" w:author="Sima Niondi" w:date="2021-10-12T14:52:00Z">
              <w:r w:rsidRPr="00A31A5B" w:rsidDel="00B10864">
                <w:rPr>
                  <w:rFonts w:ascii="Times New Roman" w:eastAsia="Times New Roman" w:hAnsi="Times New Roman" w:cs="Times New Roman"/>
                  <w:b/>
                  <w:bCs/>
                  <w:sz w:val="20"/>
                  <w:szCs w:val="20"/>
                </w:rPr>
                <w:delText>nyt_mean</w:delText>
              </w:r>
            </w:del>
          </w:p>
        </w:tc>
      </w:tr>
      <w:tr w:rsidR="008F77D1" w:rsidRPr="00553D73" w14:paraId="0530EFFC" w14:textId="77777777" w:rsidTr="00116873">
        <w:trPr>
          <w:trHeight w:val="200"/>
          <w:tblCellSpacing w:w="15" w:type="dxa"/>
          <w:trPrChange w:id="491" w:author="Sima Niondi" w:date="2021-10-12T14:52:00Z">
            <w:trPr>
              <w:tblCellSpacing w:w="15" w:type="dxa"/>
            </w:trPr>
          </w:trPrChange>
        </w:trPr>
        <w:tc>
          <w:tcPr>
            <w:tcW w:w="5510" w:type="dxa"/>
            <w:tcMar>
              <w:top w:w="30" w:type="dxa"/>
              <w:left w:w="90" w:type="dxa"/>
              <w:bottom w:w="30" w:type="dxa"/>
              <w:right w:w="90" w:type="dxa"/>
            </w:tcMar>
            <w:vAlign w:val="center"/>
            <w:hideMark/>
            <w:tcPrChange w:id="492" w:author="Sima Niondi" w:date="2021-10-12T14:52:00Z">
              <w:tcPr>
                <w:tcW w:w="3730" w:type="dxa"/>
                <w:tcMar>
                  <w:top w:w="30" w:type="dxa"/>
                  <w:left w:w="90" w:type="dxa"/>
                  <w:bottom w:w="30" w:type="dxa"/>
                  <w:right w:w="90" w:type="dxa"/>
                </w:tcMar>
                <w:vAlign w:val="center"/>
                <w:hideMark/>
              </w:tcPr>
            </w:tcPrChange>
          </w:tcPr>
          <w:p w14:paraId="5E4E844C" w14:textId="03929B75"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D</w:t>
            </w:r>
            <w:r w:rsidRPr="00553D73">
              <w:rPr>
                <w:rFonts w:ascii="Times New Roman" w:eastAsia="Times New Roman" w:hAnsi="Times New Roman" w:cs="Times New Roman"/>
                <w:sz w:val="20"/>
                <w:szCs w:val="20"/>
              </w:rPr>
              <w:t>emocrat – high enforcement (pre-1975)</w:t>
            </w:r>
          </w:p>
        </w:tc>
        <w:tc>
          <w:tcPr>
            <w:tcW w:w="1573" w:type="dxa"/>
            <w:tcMar>
              <w:top w:w="30" w:type="dxa"/>
              <w:left w:w="90" w:type="dxa"/>
              <w:bottom w:w="30" w:type="dxa"/>
              <w:right w:w="90" w:type="dxa"/>
            </w:tcMar>
            <w:vAlign w:val="center"/>
            <w:hideMark/>
            <w:tcPrChange w:id="493" w:author="Sima Niondi" w:date="2021-10-12T14:52:00Z">
              <w:tcPr>
                <w:tcW w:w="1055" w:type="dxa"/>
                <w:tcMar>
                  <w:top w:w="30" w:type="dxa"/>
                  <w:left w:w="90" w:type="dxa"/>
                  <w:bottom w:w="30" w:type="dxa"/>
                  <w:right w:w="90" w:type="dxa"/>
                </w:tcMar>
                <w:vAlign w:val="center"/>
                <w:hideMark/>
              </w:tcPr>
            </w:tcPrChange>
          </w:tcPr>
          <w:p w14:paraId="0ED3EF42"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0.3468750</w:t>
            </w:r>
          </w:p>
        </w:tc>
        <w:tc>
          <w:tcPr>
            <w:tcW w:w="0" w:type="auto"/>
            <w:tcMar>
              <w:top w:w="30" w:type="dxa"/>
              <w:left w:w="90" w:type="dxa"/>
              <w:bottom w:w="30" w:type="dxa"/>
              <w:right w:w="90" w:type="dxa"/>
            </w:tcMar>
            <w:vAlign w:val="center"/>
            <w:hideMark/>
            <w:tcPrChange w:id="494" w:author="Sima Niondi" w:date="2021-10-12T14:52:00Z">
              <w:tcPr>
                <w:tcW w:w="0" w:type="auto"/>
                <w:tcMar>
                  <w:top w:w="30" w:type="dxa"/>
                  <w:left w:w="90" w:type="dxa"/>
                  <w:bottom w:w="30" w:type="dxa"/>
                  <w:right w:w="90" w:type="dxa"/>
                </w:tcMar>
                <w:vAlign w:val="center"/>
                <w:hideMark/>
              </w:tcPr>
            </w:tcPrChange>
          </w:tcPr>
          <w:p w14:paraId="738E6EA5"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0.3337500</w:t>
            </w:r>
          </w:p>
        </w:tc>
      </w:tr>
      <w:tr w:rsidR="008F77D1" w:rsidRPr="00553D73" w14:paraId="1D3D5C5E" w14:textId="77777777" w:rsidTr="00116873">
        <w:trPr>
          <w:trHeight w:val="207"/>
          <w:tblCellSpacing w:w="15" w:type="dxa"/>
          <w:trPrChange w:id="495" w:author="Sima Niondi" w:date="2021-10-12T14:52:00Z">
            <w:trPr>
              <w:tblCellSpacing w:w="15" w:type="dxa"/>
            </w:trPr>
          </w:trPrChange>
        </w:trPr>
        <w:tc>
          <w:tcPr>
            <w:tcW w:w="5510" w:type="dxa"/>
            <w:tcMar>
              <w:top w:w="30" w:type="dxa"/>
              <w:left w:w="90" w:type="dxa"/>
              <w:bottom w:w="30" w:type="dxa"/>
              <w:right w:w="90" w:type="dxa"/>
            </w:tcMar>
            <w:vAlign w:val="center"/>
            <w:hideMark/>
            <w:tcPrChange w:id="496" w:author="Sima Niondi" w:date="2021-10-12T14:52:00Z">
              <w:tcPr>
                <w:tcW w:w="3730" w:type="dxa"/>
                <w:tcMar>
                  <w:top w:w="30" w:type="dxa"/>
                  <w:left w:w="90" w:type="dxa"/>
                  <w:bottom w:w="30" w:type="dxa"/>
                  <w:right w:w="90" w:type="dxa"/>
                </w:tcMar>
                <w:vAlign w:val="center"/>
                <w:hideMark/>
              </w:tcPr>
            </w:tcPrChange>
          </w:tcPr>
          <w:p w14:paraId="41733AF6" w14:textId="624BD8C1"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D</w:t>
            </w:r>
            <w:r w:rsidRPr="00553D73">
              <w:rPr>
                <w:rFonts w:ascii="Times New Roman" w:eastAsia="Times New Roman" w:hAnsi="Times New Roman" w:cs="Times New Roman"/>
                <w:sz w:val="20"/>
                <w:szCs w:val="20"/>
              </w:rPr>
              <w:t>emocrat – low enforcement (post-1975)</w:t>
            </w:r>
          </w:p>
        </w:tc>
        <w:tc>
          <w:tcPr>
            <w:tcW w:w="1573" w:type="dxa"/>
            <w:tcMar>
              <w:top w:w="30" w:type="dxa"/>
              <w:left w:w="90" w:type="dxa"/>
              <w:bottom w:w="30" w:type="dxa"/>
              <w:right w:w="90" w:type="dxa"/>
            </w:tcMar>
            <w:vAlign w:val="center"/>
            <w:hideMark/>
            <w:tcPrChange w:id="497" w:author="Sima Niondi" w:date="2021-10-12T14:52:00Z">
              <w:tcPr>
                <w:tcW w:w="1055" w:type="dxa"/>
                <w:tcMar>
                  <w:top w:w="30" w:type="dxa"/>
                  <w:left w:w="90" w:type="dxa"/>
                  <w:bottom w:w="30" w:type="dxa"/>
                  <w:right w:w="90" w:type="dxa"/>
                </w:tcMar>
                <w:vAlign w:val="center"/>
                <w:hideMark/>
              </w:tcPr>
            </w:tcPrChange>
          </w:tcPr>
          <w:p w14:paraId="1A30F590"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0.3810000</w:t>
            </w:r>
          </w:p>
        </w:tc>
        <w:tc>
          <w:tcPr>
            <w:tcW w:w="0" w:type="auto"/>
            <w:tcMar>
              <w:top w:w="30" w:type="dxa"/>
              <w:left w:w="90" w:type="dxa"/>
              <w:bottom w:w="30" w:type="dxa"/>
              <w:right w:w="90" w:type="dxa"/>
            </w:tcMar>
            <w:vAlign w:val="center"/>
            <w:hideMark/>
            <w:tcPrChange w:id="498" w:author="Sima Niondi" w:date="2021-10-12T14:52:00Z">
              <w:tcPr>
                <w:tcW w:w="0" w:type="auto"/>
                <w:tcMar>
                  <w:top w:w="30" w:type="dxa"/>
                  <w:left w:w="90" w:type="dxa"/>
                  <w:bottom w:w="30" w:type="dxa"/>
                  <w:right w:w="90" w:type="dxa"/>
                </w:tcMar>
                <w:vAlign w:val="center"/>
                <w:hideMark/>
              </w:tcPr>
            </w:tcPrChange>
          </w:tcPr>
          <w:p w14:paraId="634964F6"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0.4300000</w:t>
            </w:r>
          </w:p>
        </w:tc>
      </w:tr>
      <w:tr w:rsidR="008F77D1" w:rsidRPr="00553D73" w14:paraId="41377F72" w14:textId="77777777" w:rsidTr="00116873">
        <w:trPr>
          <w:trHeight w:val="200"/>
          <w:tblCellSpacing w:w="15" w:type="dxa"/>
          <w:trPrChange w:id="499" w:author="Sima Niondi" w:date="2021-10-12T14:52:00Z">
            <w:trPr>
              <w:tblCellSpacing w:w="15" w:type="dxa"/>
            </w:trPr>
          </w:trPrChange>
        </w:trPr>
        <w:tc>
          <w:tcPr>
            <w:tcW w:w="5510" w:type="dxa"/>
            <w:tcMar>
              <w:top w:w="30" w:type="dxa"/>
              <w:left w:w="90" w:type="dxa"/>
              <w:bottom w:w="30" w:type="dxa"/>
              <w:right w:w="90" w:type="dxa"/>
            </w:tcMar>
            <w:vAlign w:val="center"/>
            <w:hideMark/>
            <w:tcPrChange w:id="500" w:author="Sima Niondi" w:date="2021-10-12T14:52:00Z">
              <w:tcPr>
                <w:tcW w:w="3730" w:type="dxa"/>
                <w:tcMar>
                  <w:top w:w="30" w:type="dxa"/>
                  <w:left w:w="90" w:type="dxa"/>
                  <w:bottom w:w="30" w:type="dxa"/>
                  <w:right w:w="90" w:type="dxa"/>
                </w:tcMar>
                <w:vAlign w:val="center"/>
                <w:hideMark/>
              </w:tcPr>
            </w:tcPrChange>
          </w:tcPr>
          <w:p w14:paraId="560D43C9" w14:textId="3D4F0151"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R</w:t>
            </w:r>
            <w:r w:rsidRPr="00553D73">
              <w:rPr>
                <w:rFonts w:ascii="Times New Roman" w:eastAsia="Times New Roman" w:hAnsi="Times New Roman" w:cs="Times New Roman"/>
                <w:sz w:val="20"/>
                <w:szCs w:val="20"/>
              </w:rPr>
              <w:t>epublican – high enforcement (pre-1975)</w:t>
            </w:r>
          </w:p>
        </w:tc>
        <w:tc>
          <w:tcPr>
            <w:tcW w:w="1573" w:type="dxa"/>
            <w:tcMar>
              <w:top w:w="30" w:type="dxa"/>
              <w:left w:w="90" w:type="dxa"/>
              <w:bottom w:w="30" w:type="dxa"/>
              <w:right w:w="90" w:type="dxa"/>
            </w:tcMar>
            <w:vAlign w:val="center"/>
            <w:hideMark/>
            <w:tcPrChange w:id="501" w:author="Sima Niondi" w:date="2021-10-12T14:52:00Z">
              <w:tcPr>
                <w:tcW w:w="1055" w:type="dxa"/>
                <w:tcMar>
                  <w:top w:w="30" w:type="dxa"/>
                  <w:left w:w="90" w:type="dxa"/>
                  <w:bottom w:w="30" w:type="dxa"/>
                  <w:right w:w="90" w:type="dxa"/>
                </w:tcMar>
                <w:vAlign w:val="center"/>
                <w:hideMark/>
              </w:tcPr>
            </w:tcPrChange>
          </w:tcPr>
          <w:p w14:paraId="3326F4D6"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0.4302000</w:t>
            </w:r>
          </w:p>
        </w:tc>
        <w:tc>
          <w:tcPr>
            <w:tcW w:w="0" w:type="auto"/>
            <w:tcMar>
              <w:top w:w="30" w:type="dxa"/>
              <w:left w:w="90" w:type="dxa"/>
              <w:bottom w:w="30" w:type="dxa"/>
              <w:right w:w="90" w:type="dxa"/>
            </w:tcMar>
            <w:vAlign w:val="center"/>
            <w:hideMark/>
            <w:tcPrChange w:id="502" w:author="Sima Niondi" w:date="2021-10-12T14:52:00Z">
              <w:tcPr>
                <w:tcW w:w="0" w:type="auto"/>
                <w:tcMar>
                  <w:top w:w="30" w:type="dxa"/>
                  <w:left w:w="90" w:type="dxa"/>
                  <w:bottom w:w="30" w:type="dxa"/>
                  <w:right w:w="90" w:type="dxa"/>
                </w:tcMar>
                <w:vAlign w:val="center"/>
                <w:hideMark/>
              </w:tcPr>
            </w:tcPrChange>
          </w:tcPr>
          <w:p w14:paraId="788B7E0B"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0.4193000</w:t>
            </w:r>
          </w:p>
        </w:tc>
      </w:tr>
      <w:tr w:rsidR="008F77D1" w:rsidRPr="00553D73" w14:paraId="2FD8BC71" w14:textId="77777777" w:rsidTr="00116873">
        <w:trPr>
          <w:trHeight w:val="207"/>
          <w:tblCellSpacing w:w="15" w:type="dxa"/>
          <w:trPrChange w:id="503" w:author="Sima Niondi" w:date="2021-10-12T14:52:00Z">
            <w:trPr>
              <w:tblCellSpacing w:w="15" w:type="dxa"/>
            </w:trPr>
          </w:trPrChange>
        </w:trPr>
        <w:tc>
          <w:tcPr>
            <w:tcW w:w="5510" w:type="dxa"/>
            <w:tcMar>
              <w:top w:w="30" w:type="dxa"/>
              <w:left w:w="90" w:type="dxa"/>
              <w:bottom w:w="30" w:type="dxa"/>
              <w:right w:w="90" w:type="dxa"/>
            </w:tcMar>
            <w:vAlign w:val="center"/>
            <w:hideMark/>
            <w:tcPrChange w:id="504" w:author="Sima Niondi" w:date="2021-10-12T14:52:00Z">
              <w:tcPr>
                <w:tcW w:w="3730" w:type="dxa"/>
                <w:tcMar>
                  <w:top w:w="30" w:type="dxa"/>
                  <w:left w:w="90" w:type="dxa"/>
                  <w:bottom w:w="30" w:type="dxa"/>
                  <w:right w:w="90" w:type="dxa"/>
                </w:tcMar>
                <w:vAlign w:val="center"/>
                <w:hideMark/>
              </w:tcPr>
            </w:tcPrChange>
          </w:tcPr>
          <w:p w14:paraId="09212211" w14:textId="3028A416"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R</w:t>
            </w:r>
            <w:r w:rsidRPr="00553D73">
              <w:rPr>
                <w:rFonts w:ascii="Times New Roman" w:eastAsia="Times New Roman" w:hAnsi="Times New Roman" w:cs="Times New Roman"/>
                <w:sz w:val="20"/>
                <w:szCs w:val="20"/>
              </w:rPr>
              <w:t>epublican – low enforcement (post-1975)</w:t>
            </w:r>
          </w:p>
        </w:tc>
        <w:tc>
          <w:tcPr>
            <w:tcW w:w="1573" w:type="dxa"/>
            <w:tcMar>
              <w:top w:w="30" w:type="dxa"/>
              <w:left w:w="90" w:type="dxa"/>
              <w:bottom w:w="30" w:type="dxa"/>
              <w:right w:w="90" w:type="dxa"/>
            </w:tcMar>
            <w:vAlign w:val="center"/>
            <w:hideMark/>
            <w:tcPrChange w:id="505" w:author="Sima Niondi" w:date="2021-10-12T14:52:00Z">
              <w:tcPr>
                <w:tcW w:w="1055" w:type="dxa"/>
                <w:tcMar>
                  <w:top w:w="30" w:type="dxa"/>
                  <w:left w:w="90" w:type="dxa"/>
                  <w:bottom w:w="30" w:type="dxa"/>
                  <w:right w:w="90" w:type="dxa"/>
                </w:tcMar>
                <w:vAlign w:val="center"/>
                <w:hideMark/>
              </w:tcPr>
            </w:tcPrChange>
          </w:tcPr>
          <w:p w14:paraId="32CE25D7"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0.5207143</w:t>
            </w:r>
          </w:p>
        </w:tc>
        <w:tc>
          <w:tcPr>
            <w:tcW w:w="0" w:type="auto"/>
            <w:tcMar>
              <w:top w:w="30" w:type="dxa"/>
              <w:left w:w="90" w:type="dxa"/>
              <w:bottom w:w="30" w:type="dxa"/>
              <w:right w:w="90" w:type="dxa"/>
            </w:tcMar>
            <w:vAlign w:val="center"/>
            <w:hideMark/>
            <w:tcPrChange w:id="506" w:author="Sima Niondi" w:date="2021-10-12T14:52:00Z">
              <w:tcPr>
                <w:tcW w:w="0" w:type="auto"/>
                <w:tcMar>
                  <w:top w:w="30" w:type="dxa"/>
                  <w:left w:w="90" w:type="dxa"/>
                  <w:bottom w:w="30" w:type="dxa"/>
                  <w:right w:w="90" w:type="dxa"/>
                </w:tcMar>
                <w:vAlign w:val="center"/>
                <w:hideMark/>
              </w:tcPr>
            </w:tcPrChange>
          </w:tcPr>
          <w:p w14:paraId="298E79A8" w14:textId="77777777" w:rsidR="00D86BD9" w:rsidRPr="00A31A5B" w:rsidRDefault="00D86BD9" w:rsidP="00553D73">
            <w:pPr>
              <w:jc w:val="center"/>
              <w:rPr>
                <w:rFonts w:ascii="Times New Roman" w:eastAsia="Times New Roman" w:hAnsi="Times New Roman" w:cs="Times New Roman"/>
                <w:sz w:val="20"/>
                <w:szCs w:val="20"/>
              </w:rPr>
            </w:pPr>
            <w:r w:rsidRPr="00A31A5B">
              <w:rPr>
                <w:rFonts w:ascii="Times New Roman" w:eastAsia="Times New Roman" w:hAnsi="Times New Roman" w:cs="Times New Roman"/>
                <w:sz w:val="20"/>
                <w:szCs w:val="20"/>
              </w:rPr>
              <w:t>0.5697143</w:t>
            </w:r>
          </w:p>
        </w:tc>
      </w:tr>
    </w:tbl>
    <w:p w14:paraId="28C2012F" w14:textId="1BF99EB2" w:rsidR="00A31A5B" w:rsidRPr="00A31A5B" w:rsidRDefault="00D86BD9" w:rsidP="00A31A5B">
      <w:pPr>
        <w:rPr>
          <w:rFonts w:ascii="Times New Roman" w:eastAsia="Times New Roman" w:hAnsi="Times New Roman" w:cs="Times New Roman"/>
          <w:color w:val="000000"/>
        </w:rPr>
      </w:pPr>
      <w:r w:rsidRPr="0078242C">
        <w:rPr>
          <w:rFonts w:ascii="Times New Roman" w:eastAsia="Times New Roman" w:hAnsi="Times New Roman" w:cs="Times New Roman"/>
          <w:color w:val="000000"/>
          <w:sz w:val="20"/>
          <w:szCs w:val="20"/>
        </w:rPr>
        <w:t xml:space="preserve">Source: </w:t>
      </w:r>
      <w:r w:rsidR="0078242C" w:rsidRPr="0078242C">
        <w:rPr>
          <w:rFonts w:ascii="Times New Roman" w:eastAsia="Times New Roman" w:hAnsi="Times New Roman" w:cs="Times New Roman"/>
          <w:color w:val="000000"/>
          <w:sz w:val="20"/>
          <w:szCs w:val="20"/>
        </w:rPr>
        <w:t>authors’ calculations, using</w:t>
      </w:r>
      <w:r w:rsidRPr="0078242C">
        <w:rPr>
          <w:rFonts w:ascii="Times New Roman" w:eastAsia="Times New Roman" w:hAnsi="Times New Roman" w:cs="Times New Roman"/>
          <w:color w:val="000000"/>
          <w:sz w:val="20"/>
          <w:szCs w:val="20"/>
        </w:rPr>
        <w:t xml:space="preserve"> data from</w:t>
      </w:r>
      <w:r w:rsidRPr="008F77D1">
        <w:rPr>
          <w:rFonts w:ascii="Times New Roman" w:eastAsia="Times New Roman" w:hAnsi="Times New Roman" w:cs="Times New Roman"/>
          <w:color w:val="000000"/>
        </w:rPr>
        <w:t xml:space="preserve"> </w:t>
      </w:r>
      <w:r w:rsidR="008F47D2" w:rsidRPr="008F77D1">
        <w:rPr>
          <w:rFonts w:ascii="Times New Roman" w:hAnsi="Times New Roman" w:cs="Times New Roman"/>
        </w:rPr>
        <w:fldChar w:fldCharType="begin"/>
      </w:r>
      <w:r w:rsidR="003309EA">
        <w:rPr>
          <w:rFonts w:ascii="Times New Roman" w:hAnsi="Times New Roman" w:cs="Times New Roman"/>
        </w:rPr>
        <w:instrText xml:space="preserve"> ADDIN ZOTERO_ITEM CSL_CITATION {"citationID":"aeiha1h2nh","properties":{"formattedCitation":"Lee Epstein, William M. Landes, and Richard A. Posner, \\uc0\\u8220{}How Business Fares in the Supreme Court,\\uc0\\u8221{} {\\i{}Minn. L. Rev.} 97 (2012): 1431.","plainCitation":"Lee Epstein, William M. Landes, and Richard A. Posner, “How Business Fares in the Supreme Court,” Minn. L. Rev. 97 (2012): 1431.","noteIndex":0},"citationItems":[{"id":5323,"uris":["http://zotero.org/users/1639190/items/E4QS7YPS"],"uri":["http://zotero.org/users/1639190/items/E4QS7YPS"],"itemData":{"id":5323,"type":"article-journal","container-title":"Minn. L. Rev.","note":"publisher: HeinOnline","page":"1431","title":"How business fares in the supreme court","volume":"97","author":[{"family":"Epstein","given":"Lee"},{"family":"Landes","given":"William M."},{"family":"Posner","given":"Richard A."}],"issued":{"date-parts":[["2012"]]}}}],"schema":"https://github.com/citation-style-language/schema/raw/master/csl-citation.json"} </w:instrText>
      </w:r>
      <w:r w:rsidR="008F47D2" w:rsidRPr="008F77D1">
        <w:rPr>
          <w:rFonts w:ascii="Times New Roman" w:hAnsi="Times New Roman" w:cs="Times New Roman"/>
        </w:rPr>
        <w:fldChar w:fldCharType="separate"/>
      </w:r>
      <w:r w:rsidR="003309EA" w:rsidRPr="003309EA">
        <w:rPr>
          <w:rFonts w:ascii="Times New Roman" w:hAnsi="Times New Roman" w:cs="Times New Roman"/>
          <w:sz w:val="20"/>
        </w:rPr>
        <w:t xml:space="preserve">Lee Epstein, William M. Landes, and Richard A. Posner, “How Business Fares in the Supreme Court,” </w:t>
      </w:r>
      <w:r w:rsidR="003309EA" w:rsidRPr="003309EA">
        <w:rPr>
          <w:rFonts w:ascii="Times New Roman" w:hAnsi="Times New Roman" w:cs="Times New Roman"/>
          <w:i/>
          <w:iCs/>
          <w:sz w:val="20"/>
        </w:rPr>
        <w:t>Minn. L. Rev.</w:t>
      </w:r>
      <w:r w:rsidR="003309EA" w:rsidRPr="003309EA">
        <w:rPr>
          <w:rFonts w:ascii="Times New Roman" w:hAnsi="Times New Roman" w:cs="Times New Roman"/>
          <w:sz w:val="20"/>
        </w:rPr>
        <w:t xml:space="preserve"> 97 (2012): 1431.</w:t>
      </w:r>
      <w:r w:rsidR="008F47D2" w:rsidRPr="008F77D1">
        <w:rPr>
          <w:rFonts w:ascii="Times New Roman" w:hAnsi="Times New Roman" w:cs="Times New Roman"/>
        </w:rPr>
        <w:fldChar w:fldCharType="end"/>
      </w:r>
    </w:p>
    <w:p w14:paraId="01F7AAC5" w14:textId="3A6C511B" w:rsidR="0080434A" w:rsidRDefault="005B6ABD" w:rsidP="00254BF2">
      <w:pPr>
        <w:spacing w:before="360" w:after="100"/>
        <w:ind w:right="-180"/>
        <w:jc w:val="both"/>
        <w:rPr>
          <w:rFonts w:ascii="Times New Roman" w:hAnsi="Times New Roman" w:cs="Times New Roman"/>
        </w:rPr>
      </w:pPr>
      <w:r>
        <w:rPr>
          <w:rFonts w:ascii="Times New Roman" w:hAnsi="Times New Roman" w:cs="Times New Roman"/>
        </w:rPr>
        <w:tab/>
      </w:r>
      <w:r w:rsidR="000C6C14">
        <w:rPr>
          <w:rFonts w:ascii="Times New Roman" w:hAnsi="Times New Roman" w:cs="Times New Roman"/>
        </w:rPr>
        <w:t xml:space="preserve">This increasing </w:t>
      </w:r>
      <w:r w:rsidR="0078242C">
        <w:rPr>
          <w:rFonts w:ascii="Times New Roman" w:hAnsi="Times New Roman" w:cs="Times New Roman"/>
        </w:rPr>
        <w:t xml:space="preserve">business-friendliness of the courts took place at the same time, and likely as a result of, </w:t>
      </w:r>
      <w:r w:rsidR="00C91C43">
        <w:rPr>
          <w:rFonts w:ascii="Times New Roman" w:hAnsi="Times New Roman" w:cs="Times New Roman"/>
        </w:rPr>
        <w:t xml:space="preserve">increased business attention and influence over the appointments and performance of the US </w:t>
      </w:r>
      <w:r w:rsidR="0078242C">
        <w:rPr>
          <w:rFonts w:ascii="Times New Roman" w:hAnsi="Times New Roman" w:cs="Times New Roman"/>
        </w:rPr>
        <w:t>judiciary. Starting in the 1970</w:t>
      </w:r>
      <w:r w:rsidR="00C91C43">
        <w:rPr>
          <w:rFonts w:ascii="Times New Roman" w:hAnsi="Times New Roman" w:cs="Times New Roman"/>
        </w:rPr>
        <w:t>s, business groups poured money into law and economics research and conservative legal networks like the Federalist Society</w:t>
      </w:r>
      <w:r w:rsidR="00D52B0A">
        <w:rPr>
          <w:rFonts w:ascii="Times New Roman" w:hAnsi="Times New Roman" w:cs="Times New Roman"/>
        </w:rPr>
        <w:t>,</w:t>
      </w:r>
      <w:r w:rsidR="00C91C43">
        <w:rPr>
          <w:rFonts w:ascii="Times New Roman" w:hAnsi="Times New Roman" w:cs="Times New Roman"/>
        </w:rPr>
        <w:t xml:space="preserve"> </w:t>
      </w:r>
      <w:r w:rsidR="00276F95">
        <w:rPr>
          <w:rFonts w:ascii="Times New Roman" w:hAnsi="Times New Roman" w:cs="Times New Roman"/>
        </w:rPr>
        <w:t xml:space="preserve">with the goal of </w:t>
      </w:r>
      <w:r w:rsidR="00C91C43">
        <w:rPr>
          <w:rFonts w:ascii="Times New Roman" w:hAnsi="Times New Roman" w:cs="Times New Roman"/>
        </w:rPr>
        <w:t xml:space="preserve">amplifying </w:t>
      </w:r>
      <w:r w:rsidR="00FC094D">
        <w:rPr>
          <w:rFonts w:ascii="Times New Roman" w:hAnsi="Times New Roman" w:cs="Times New Roman"/>
        </w:rPr>
        <w:t>business influence</w:t>
      </w:r>
      <w:r w:rsidR="00964B3B">
        <w:rPr>
          <w:rFonts w:ascii="Times New Roman" w:hAnsi="Times New Roman" w:cs="Times New Roman"/>
        </w:rPr>
        <w:t xml:space="preserve"> and</w:t>
      </w:r>
      <w:r w:rsidR="00C91C43">
        <w:rPr>
          <w:rFonts w:ascii="Times New Roman" w:hAnsi="Times New Roman" w:cs="Times New Roman"/>
        </w:rPr>
        <w:t xml:space="preserve"> impact on the judiciary </w:t>
      </w:r>
      <w:del w:id="507" w:author="Sima Niondi" w:date="2021-10-12T14:52:00Z">
        <w:r w:rsidR="00C91C43" w:rsidDel="00116873">
          <w:rPr>
            <w:rFonts w:ascii="Times New Roman" w:hAnsi="Times New Roman" w:cs="Times New Roman"/>
          </w:rPr>
          <w:delText xml:space="preserve">and </w:delText>
        </w:r>
      </w:del>
      <w:ins w:id="508" w:author="Sima Niondi" w:date="2021-10-12T14:52:00Z">
        <w:r w:rsidR="00116873">
          <w:rPr>
            <w:rFonts w:ascii="Times New Roman" w:hAnsi="Times New Roman" w:cs="Times New Roman"/>
          </w:rPr>
          <w:t>as well as</w:t>
        </w:r>
        <w:r w:rsidR="00116873">
          <w:rPr>
            <w:rFonts w:ascii="Times New Roman" w:hAnsi="Times New Roman" w:cs="Times New Roman"/>
          </w:rPr>
          <w:t xml:space="preserve"> </w:t>
        </w:r>
      </w:ins>
      <w:r w:rsidR="00C91C43">
        <w:rPr>
          <w:rFonts w:ascii="Times New Roman" w:hAnsi="Times New Roman" w:cs="Times New Roman"/>
        </w:rPr>
        <w:t>the larger intellectual culture.</w:t>
      </w:r>
      <w:r w:rsidR="00C91C43">
        <w:rPr>
          <w:rStyle w:val="FootnoteReference"/>
          <w:rFonts w:ascii="Times New Roman" w:hAnsi="Times New Roman" w:cs="Times New Roman"/>
        </w:rPr>
        <w:footnoteReference w:id="134"/>
      </w:r>
      <w:r w:rsidR="00C91C43">
        <w:rPr>
          <w:rFonts w:ascii="Times New Roman" w:hAnsi="Times New Roman" w:cs="Times New Roman"/>
        </w:rPr>
        <w:t xml:space="preserve"> </w:t>
      </w:r>
      <w:r w:rsidR="0078242C">
        <w:rPr>
          <w:rFonts w:ascii="Times New Roman" w:hAnsi="Times New Roman" w:cs="Times New Roman"/>
        </w:rPr>
        <w:t>As</w:t>
      </w:r>
      <w:r w:rsidR="0080434A">
        <w:rPr>
          <w:rFonts w:ascii="Times New Roman" w:hAnsi="Times New Roman" w:cs="Times New Roman"/>
        </w:rPr>
        <w:t xml:space="preserve"> </w:t>
      </w:r>
      <w:r w:rsidR="006463E9">
        <w:rPr>
          <w:rFonts w:ascii="Times New Roman" w:hAnsi="Times New Roman" w:cs="Times New Roman"/>
        </w:rPr>
        <w:t>Lewis Powell,</w:t>
      </w:r>
      <w:r w:rsidR="0078242C">
        <w:rPr>
          <w:rFonts w:ascii="Times New Roman" w:hAnsi="Times New Roman" w:cs="Times New Roman"/>
        </w:rPr>
        <w:t xml:space="preserve"> then</w:t>
      </w:r>
      <w:r w:rsidR="006463E9">
        <w:rPr>
          <w:rFonts w:ascii="Times New Roman" w:hAnsi="Times New Roman" w:cs="Times New Roman"/>
        </w:rPr>
        <w:t xml:space="preserve"> a corporate lawyer, </w:t>
      </w:r>
      <w:r w:rsidR="00216BAB">
        <w:rPr>
          <w:rFonts w:ascii="Times New Roman" w:hAnsi="Times New Roman" w:cs="Times New Roman"/>
        </w:rPr>
        <w:t xml:space="preserve">wrote </w:t>
      </w:r>
      <w:r w:rsidR="0078242C">
        <w:rPr>
          <w:rFonts w:ascii="Times New Roman" w:hAnsi="Times New Roman" w:cs="Times New Roman"/>
        </w:rPr>
        <w:t xml:space="preserve">in a </w:t>
      </w:r>
      <w:r w:rsidR="00216BAB">
        <w:rPr>
          <w:rFonts w:ascii="Times New Roman" w:hAnsi="Times New Roman" w:cs="Times New Roman"/>
        </w:rPr>
        <w:t xml:space="preserve"> Memo</w:t>
      </w:r>
      <w:r w:rsidR="00903007">
        <w:rPr>
          <w:rFonts w:ascii="Times New Roman" w:hAnsi="Times New Roman" w:cs="Times New Roman"/>
        </w:rPr>
        <w:t>randum</w:t>
      </w:r>
      <w:r w:rsidR="00216BAB">
        <w:rPr>
          <w:rFonts w:ascii="Times New Roman" w:hAnsi="Times New Roman" w:cs="Times New Roman"/>
        </w:rPr>
        <w:t xml:space="preserve"> to t</w:t>
      </w:r>
      <w:r w:rsidR="0078242C">
        <w:rPr>
          <w:rFonts w:ascii="Times New Roman" w:hAnsi="Times New Roman" w:cs="Times New Roman"/>
        </w:rPr>
        <w:t xml:space="preserve">he American Chamber of Commerce, </w:t>
      </w:r>
      <w:r w:rsidR="00216BAB">
        <w:rPr>
          <w:rFonts w:ascii="Times New Roman" w:hAnsi="Times New Roman" w:cs="Times New Roman"/>
        </w:rPr>
        <w:t>“American business ‘plainly is in trouble’; the response to the wide range of critics has been ineffective, and has included appeasement; the time has come – indeed, it is long overdue- for the wisdom, ingenuity and resource of American business to be marshaled against those who would destroy it.”</w:t>
      </w:r>
      <w:r w:rsidR="0078242C">
        <w:rPr>
          <w:rStyle w:val="FootnoteReference"/>
          <w:rFonts w:ascii="Times New Roman" w:hAnsi="Times New Roman" w:cs="Times New Roman"/>
        </w:rPr>
        <w:footnoteReference w:id="135"/>
      </w:r>
      <w:r w:rsidR="00216BAB">
        <w:rPr>
          <w:rFonts w:ascii="Times New Roman" w:hAnsi="Times New Roman" w:cs="Times New Roman"/>
        </w:rPr>
        <w:t xml:space="preserve"> Two months later Powell </w:t>
      </w:r>
      <w:ins w:id="509" w:author="Sima Niondi" w:date="2021-10-12T14:53:00Z">
        <w:r w:rsidR="00116873">
          <w:rPr>
            <w:rFonts w:ascii="Times New Roman" w:hAnsi="Times New Roman" w:cs="Times New Roman"/>
          </w:rPr>
          <w:t>w</w:t>
        </w:r>
      </w:ins>
      <w:r w:rsidR="0078242C">
        <w:rPr>
          <w:rFonts w:ascii="Times New Roman" w:hAnsi="Times New Roman" w:cs="Times New Roman"/>
        </w:rPr>
        <w:t>as</w:t>
      </w:r>
      <w:r w:rsidR="00216BAB">
        <w:rPr>
          <w:rFonts w:ascii="Times New Roman" w:hAnsi="Times New Roman" w:cs="Times New Roman"/>
        </w:rPr>
        <w:t xml:space="preserve"> appointed to the Supreme Court by President Nixon. His nomination did not feature any </w:t>
      </w:r>
      <w:del w:id="510" w:author="Sima Niondi" w:date="2021-10-12T14:53:00Z">
        <w:r w:rsidR="00216BAB" w:rsidDel="00116873">
          <w:rPr>
            <w:rFonts w:ascii="Times New Roman" w:hAnsi="Times New Roman" w:cs="Times New Roman"/>
          </w:rPr>
          <w:delText xml:space="preserve">discussions </w:delText>
        </w:r>
      </w:del>
      <w:ins w:id="511" w:author="Sima Niondi" w:date="2021-10-12T14:53:00Z">
        <w:r w:rsidR="00116873">
          <w:rPr>
            <w:rFonts w:ascii="Times New Roman" w:hAnsi="Times New Roman" w:cs="Times New Roman"/>
          </w:rPr>
          <w:t>mention of</w:t>
        </w:r>
      </w:ins>
      <w:del w:id="512" w:author="Sima Niondi" w:date="2021-10-12T14:53:00Z">
        <w:r w:rsidR="00216BAB" w:rsidDel="00116873">
          <w:rPr>
            <w:rFonts w:ascii="Times New Roman" w:hAnsi="Times New Roman" w:cs="Times New Roman"/>
          </w:rPr>
          <w:delText>on</w:delText>
        </w:r>
      </w:del>
      <w:r w:rsidR="00216BAB">
        <w:rPr>
          <w:rFonts w:ascii="Times New Roman" w:hAnsi="Times New Roman" w:cs="Times New Roman"/>
        </w:rPr>
        <w:t xml:space="preserve"> antitrust enforcement, but Powell would solidify a majority against strong </w:t>
      </w:r>
      <w:r w:rsidR="0078242C">
        <w:rPr>
          <w:rFonts w:ascii="Times New Roman" w:hAnsi="Times New Roman" w:cs="Times New Roman"/>
        </w:rPr>
        <w:t xml:space="preserve">antitrust </w:t>
      </w:r>
      <w:r w:rsidR="00216BAB">
        <w:rPr>
          <w:rFonts w:ascii="Times New Roman" w:hAnsi="Times New Roman" w:cs="Times New Roman"/>
        </w:rPr>
        <w:t xml:space="preserve">enforcement </w:t>
      </w:r>
      <w:r w:rsidR="0078242C">
        <w:rPr>
          <w:rFonts w:ascii="Times New Roman" w:hAnsi="Times New Roman" w:cs="Times New Roman"/>
        </w:rPr>
        <w:t>on</w:t>
      </w:r>
      <w:r w:rsidR="00216BAB">
        <w:rPr>
          <w:rFonts w:ascii="Times New Roman" w:hAnsi="Times New Roman" w:cs="Times New Roman"/>
        </w:rPr>
        <w:t xml:space="preserve"> the Court. </w:t>
      </w:r>
    </w:p>
    <w:p w14:paraId="09D17E77" w14:textId="42CCC0EE" w:rsidR="00E11B63" w:rsidRDefault="005B6ABD" w:rsidP="000C6C14">
      <w:pPr>
        <w:spacing w:before="100" w:after="100"/>
        <w:ind w:right="-180"/>
        <w:jc w:val="both"/>
        <w:rPr>
          <w:rFonts w:ascii="Times New Roman" w:hAnsi="Times New Roman" w:cs="Times New Roman"/>
        </w:rPr>
      </w:pPr>
      <w:r>
        <w:rPr>
          <w:rFonts w:ascii="Times New Roman" w:hAnsi="Times New Roman" w:cs="Times New Roman"/>
        </w:rPr>
        <w:tab/>
      </w:r>
      <w:r w:rsidR="00FD60C5">
        <w:rPr>
          <w:rFonts w:ascii="Times New Roman" w:hAnsi="Times New Roman" w:cs="Times New Roman"/>
        </w:rPr>
        <w:t xml:space="preserve">Business influence would extend to </w:t>
      </w:r>
      <w:r w:rsidR="0078242C">
        <w:rPr>
          <w:rFonts w:ascii="Times New Roman" w:hAnsi="Times New Roman" w:cs="Times New Roman"/>
        </w:rPr>
        <w:t>attempts to influence judges in other ways</w:t>
      </w:r>
      <w:r w:rsidR="00FD60C5">
        <w:rPr>
          <w:rFonts w:ascii="Times New Roman" w:hAnsi="Times New Roman" w:cs="Times New Roman"/>
        </w:rPr>
        <w:t xml:space="preserve">. A paper by Ash et al. documents the role of various judicial training programs that promoted Chicago school ideas on antitrust law. The paper provides evidence that </w:t>
      </w:r>
      <w:r w:rsidR="0078242C">
        <w:rPr>
          <w:rFonts w:ascii="Times New Roman" w:hAnsi="Times New Roman" w:cs="Times New Roman"/>
        </w:rPr>
        <w:t>appeals court</w:t>
      </w:r>
      <w:r w:rsidR="00A65CFD">
        <w:rPr>
          <w:rFonts w:ascii="Times New Roman" w:hAnsi="Times New Roman" w:cs="Times New Roman"/>
        </w:rPr>
        <w:t xml:space="preserve"> </w:t>
      </w:r>
      <w:r w:rsidR="00FD60C5">
        <w:rPr>
          <w:rFonts w:ascii="Times New Roman" w:hAnsi="Times New Roman" w:cs="Times New Roman"/>
        </w:rPr>
        <w:t xml:space="preserve">judges </w:t>
      </w:r>
      <w:r w:rsidR="0078242C">
        <w:rPr>
          <w:rFonts w:ascii="Times New Roman" w:hAnsi="Times New Roman" w:cs="Times New Roman"/>
        </w:rPr>
        <w:t>who attended</w:t>
      </w:r>
      <w:ins w:id="513" w:author="Sima Niondi" w:date="2021-10-12T14:55:00Z">
        <w:r w:rsidR="00116873">
          <w:rPr>
            <w:rFonts w:ascii="Times New Roman" w:hAnsi="Times New Roman" w:cs="Times New Roman"/>
          </w:rPr>
          <w:t xml:space="preserve"> a</w:t>
        </w:r>
      </w:ins>
      <w:r w:rsidR="00402F9E">
        <w:rPr>
          <w:rFonts w:ascii="Times New Roman" w:hAnsi="Times New Roman" w:cs="Times New Roman"/>
        </w:rPr>
        <w:t xml:space="preserve"> </w:t>
      </w:r>
      <w:r w:rsidR="00005367">
        <w:rPr>
          <w:rFonts w:ascii="Times New Roman" w:hAnsi="Times New Roman" w:cs="Times New Roman"/>
        </w:rPr>
        <w:t>business-</w:t>
      </w:r>
      <w:r w:rsidR="00DE1ADB">
        <w:rPr>
          <w:rFonts w:ascii="Times New Roman" w:hAnsi="Times New Roman" w:cs="Times New Roman"/>
        </w:rPr>
        <w:t>sponsored</w:t>
      </w:r>
      <w:r w:rsidR="0078242C">
        <w:rPr>
          <w:rFonts w:ascii="Times New Roman" w:hAnsi="Times New Roman" w:cs="Times New Roman"/>
        </w:rPr>
        <w:t>,</w:t>
      </w:r>
      <w:r w:rsidR="00402F9E">
        <w:rPr>
          <w:rFonts w:ascii="Times New Roman" w:hAnsi="Times New Roman" w:cs="Times New Roman"/>
        </w:rPr>
        <w:t xml:space="preserve"> stylized “law and economics” training </w:t>
      </w:r>
      <w:r w:rsidR="00005367">
        <w:rPr>
          <w:rFonts w:ascii="Times New Roman" w:hAnsi="Times New Roman" w:cs="Times New Roman"/>
        </w:rPr>
        <w:t xml:space="preserve">(the Manne Program) </w:t>
      </w:r>
      <w:r w:rsidR="00402F9E">
        <w:rPr>
          <w:rFonts w:ascii="Times New Roman" w:hAnsi="Times New Roman" w:cs="Times New Roman"/>
        </w:rPr>
        <w:t>that mostl</w:t>
      </w:r>
      <w:r w:rsidR="0078242C">
        <w:rPr>
          <w:rFonts w:ascii="Times New Roman" w:hAnsi="Times New Roman" w:cs="Times New Roman"/>
        </w:rPr>
        <w:t>y include</w:t>
      </w:r>
      <w:ins w:id="514" w:author="Sima Niondi" w:date="2021-10-12T14:55:00Z">
        <w:r w:rsidR="00116873">
          <w:rPr>
            <w:rFonts w:ascii="Times New Roman" w:hAnsi="Times New Roman" w:cs="Times New Roman"/>
          </w:rPr>
          <w:t>s</w:t>
        </w:r>
      </w:ins>
      <w:r w:rsidR="0078242C">
        <w:rPr>
          <w:rFonts w:ascii="Times New Roman" w:hAnsi="Times New Roman" w:cs="Times New Roman"/>
        </w:rPr>
        <w:t xml:space="preserve"> lessons based on </w:t>
      </w:r>
      <w:r w:rsidR="00402F9E">
        <w:rPr>
          <w:rFonts w:ascii="Times New Roman" w:hAnsi="Times New Roman" w:cs="Times New Roman"/>
        </w:rPr>
        <w:t>Chicago School</w:t>
      </w:r>
      <w:r w:rsidR="0078242C">
        <w:rPr>
          <w:rFonts w:ascii="Times New Roman" w:hAnsi="Times New Roman" w:cs="Times New Roman"/>
        </w:rPr>
        <w:t xml:space="preserve"> theories</w:t>
      </w:r>
      <w:r w:rsidR="00402F9E">
        <w:rPr>
          <w:rFonts w:ascii="Times New Roman" w:hAnsi="Times New Roman" w:cs="Times New Roman"/>
        </w:rPr>
        <w:t xml:space="preserve"> become significantly more likely to vote in favor of lax antitrust enforcement, though a small sample prevents </w:t>
      </w:r>
      <w:r w:rsidR="0078242C">
        <w:rPr>
          <w:rFonts w:ascii="Times New Roman" w:hAnsi="Times New Roman" w:cs="Times New Roman"/>
        </w:rPr>
        <w:t>the authors</w:t>
      </w:r>
      <w:r w:rsidR="00402F9E">
        <w:rPr>
          <w:rFonts w:ascii="Times New Roman" w:hAnsi="Times New Roman" w:cs="Times New Roman"/>
        </w:rPr>
        <w:t xml:space="preserve"> from having clear identification for all samples and specifications</w:t>
      </w:r>
      <w:r w:rsidR="00FD60C5">
        <w:rPr>
          <w:rFonts w:ascii="Times New Roman" w:hAnsi="Times New Roman" w:cs="Times New Roman"/>
        </w:rPr>
        <w:t>.</w:t>
      </w:r>
      <w:r w:rsidR="0040523A">
        <w:rPr>
          <w:rStyle w:val="FootnoteReference"/>
          <w:rFonts w:ascii="Times New Roman" w:hAnsi="Times New Roman" w:cs="Times New Roman"/>
        </w:rPr>
        <w:footnoteReference w:id="136"/>
      </w:r>
      <w:r w:rsidR="00AC426B">
        <w:rPr>
          <w:rFonts w:ascii="Times New Roman" w:hAnsi="Times New Roman" w:cs="Times New Roman"/>
        </w:rPr>
        <w:t xml:space="preserve"> These findings, however, </w:t>
      </w:r>
      <w:r w:rsidR="0040523A">
        <w:rPr>
          <w:rFonts w:ascii="Times New Roman" w:hAnsi="Times New Roman" w:cs="Times New Roman"/>
        </w:rPr>
        <w:t xml:space="preserve">do not include Supreme </w:t>
      </w:r>
      <w:r w:rsidR="0040523A">
        <w:rPr>
          <w:rFonts w:ascii="Times New Roman" w:hAnsi="Times New Roman" w:cs="Times New Roman"/>
        </w:rPr>
        <w:lastRenderedPageBreak/>
        <w:t>Court Justices</w:t>
      </w:r>
      <w:r w:rsidR="002E07B5">
        <w:rPr>
          <w:rFonts w:ascii="Times New Roman" w:hAnsi="Times New Roman" w:cs="Times New Roman"/>
        </w:rPr>
        <w:t xml:space="preserve">, as </w:t>
      </w:r>
      <w:r w:rsidR="0040523A">
        <w:rPr>
          <w:rFonts w:ascii="Times New Roman" w:hAnsi="Times New Roman" w:cs="Times New Roman"/>
        </w:rPr>
        <w:t xml:space="preserve">only Justice Ruth Bader Ginsburg attended the </w:t>
      </w:r>
      <w:r w:rsidR="0078425D">
        <w:rPr>
          <w:rFonts w:ascii="Times New Roman" w:hAnsi="Times New Roman" w:cs="Times New Roman"/>
        </w:rPr>
        <w:t>program</w:t>
      </w:r>
      <w:r w:rsidR="0040523A">
        <w:rPr>
          <w:rFonts w:ascii="Times New Roman" w:hAnsi="Times New Roman" w:cs="Times New Roman"/>
        </w:rPr>
        <w:t xml:space="preserve">. </w:t>
      </w:r>
      <w:r w:rsidR="00005367">
        <w:rPr>
          <w:rFonts w:ascii="Times New Roman" w:hAnsi="Times New Roman" w:cs="Times New Roman"/>
        </w:rPr>
        <w:t xml:space="preserve">In a separate analysis, </w:t>
      </w:r>
      <w:proofErr w:type="spellStart"/>
      <w:r w:rsidR="00005367">
        <w:rPr>
          <w:rFonts w:ascii="Times New Roman" w:hAnsi="Times New Roman" w:cs="Times New Roman"/>
        </w:rPr>
        <w:t>Sying</w:t>
      </w:r>
      <w:proofErr w:type="spellEnd"/>
      <w:r w:rsidR="00005367">
        <w:rPr>
          <w:rFonts w:ascii="Times New Roman" w:hAnsi="Times New Roman" w:cs="Times New Roman"/>
        </w:rPr>
        <w:t xml:space="preserve"> Cao finds </w:t>
      </w:r>
      <w:r w:rsidR="007F5F16">
        <w:rPr>
          <w:rFonts w:ascii="Times New Roman" w:hAnsi="Times New Roman" w:cs="Times New Roman"/>
        </w:rPr>
        <w:t xml:space="preserve">a statistically significant and economically meaningful relationship between </w:t>
      </w:r>
      <w:r w:rsidR="0078242C">
        <w:rPr>
          <w:rFonts w:ascii="Times New Roman" w:hAnsi="Times New Roman" w:cs="Times New Roman"/>
        </w:rPr>
        <w:t>d</w:t>
      </w:r>
      <w:r w:rsidR="008C1F46">
        <w:rPr>
          <w:rFonts w:ascii="Times New Roman" w:hAnsi="Times New Roman" w:cs="Times New Roman"/>
        </w:rPr>
        <w:t xml:space="preserve">istrict </w:t>
      </w:r>
      <w:r w:rsidR="007F5F16">
        <w:rPr>
          <w:rFonts w:ascii="Times New Roman" w:hAnsi="Times New Roman" w:cs="Times New Roman"/>
        </w:rPr>
        <w:t>judges’ economic sophistication</w:t>
      </w:r>
      <w:r w:rsidR="007F153F">
        <w:rPr>
          <w:rFonts w:ascii="Times New Roman" w:hAnsi="Times New Roman" w:cs="Times New Roman"/>
        </w:rPr>
        <w:t xml:space="preserve"> (</w:t>
      </w:r>
      <w:del w:id="515" w:author="Sima Niondi" w:date="2021-10-12T14:58:00Z">
        <w:r w:rsidR="007F153F" w:rsidDel="00116873">
          <w:rPr>
            <w:rFonts w:ascii="Times New Roman" w:hAnsi="Times New Roman" w:cs="Times New Roman"/>
          </w:rPr>
          <w:delText xml:space="preserve">as </w:delText>
        </w:r>
      </w:del>
      <w:r w:rsidR="007F153F">
        <w:rPr>
          <w:rFonts w:ascii="Times New Roman" w:hAnsi="Times New Roman" w:cs="Times New Roman"/>
        </w:rPr>
        <w:t xml:space="preserve">measured </w:t>
      </w:r>
      <w:del w:id="516" w:author="Sima Niondi" w:date="2021-10-12T14:58:00Z">
        <w:r w:rsidR="007F153F" w:rsidDel="00116873">
          <w:rPr>
            <w:rFonts w:ascii="Times New Roman" w:hAnsi="Times New Roman" w:cs="Times New Roman"/>
          </w:rPr>
          <w:delText xml:space="preserve">per </w:delText>
        </w:r>
      </w:del>
      <w:ins w:id="517" w:author="Sima Niondi" w:date="2021-10-12T14:58:00Z">
        <w:r w:rsidR="00116873">
          <w:rPr>
            <w:rFonts w:ascii="Times New Roman" w:hAnsi="Times New Roman" w:cs="Times New Roman"/>
          </w:rPr>
          <w:t>by</w:t>
        </w:r>
        <w:r w:rsidR="00116873">
          <w:rPr>
            <w:rFonts w:ascii="Times New Roman" w:hAnsi="Times New Roman" w:cs="Times New Roman"/>
          </w:rPr>
          <w:t xml:space="preserve"> </w:t>
        </w:r>
      </w:ins>
      <w:r w:rsidR="003E7A51">
        <w:rPr>
          <w:rFonts w:ascii="Times New Roman" w:hAnsi="Times New Roman" w:cs="Times New Roman"/>
        </w:rPr>
        <w:t>the use of economic terms</w:t>
      </w:r>
      <w:r w:rsidR="00961C82">
        <w:rPr>
          <w:rFonts w:ascii="Times New Roman" w:hAnsi="Times New Roman" w:cs="Times New Roman"/>
        </w:rPr>
        <w:t xml:space="preserve"> in decisions</w:t>
      </w:r>
      <w:r w:rsidR="003E7A51">
        <w:rPr>
          <w:rFonts w:ascii="Times New Roman" w:hAnsi="Times New Roman" w:cs="Times New Roman"/>
        </w:rPr>
        <w:t xml:space="preserve"> </w:t>
      </w:r>
      <w:r w:rsidR="007F153F">
        <w:rPr>
          <w:rFonts w:ascii="Times New Roman" w:hAnsi="Times New Roman" w:cs="Times New Roman"/>
        </w:rPr>
        <w:t xml:space="preserve">and </w:t>
      </w:r>
      <w:r w:rsidR="004F18B1">
        <w:rPr>
          <w:rFonts w:ascii="Times New Roman" w:hAnsi="Times New Roman" w:cs="Times New Roman"/>
        </w:rPr>
        <w:t xml:space="preserve">previous economics </w:t>
      </w:r>
      <w:r w:rsidR="007F153F">
        <w:rPr>
          <w:rFonts w:ascii="Times New Roman" w:hAnsi="Times New Roman" w:cs="Times New Roman"/>
        </w:rPr>
        <w:t>education</w:t>
      </w:r>
      <w:r w:rsidR="00CB52E2">
        <w:rPr>
          <w:rFonts w:ascii="Times New Roman" w:hAnsi="Times New Roman" w:cs="Times New Roman"/>
        </w:rPr>
        <w:t>)</w:t>
      </w:r>
      <w:r w:rsidR="007F5F16">
        <w:rPr>
          <w:rFonts w:ascii="Times New Roman" w:hAnsi="Times New Roman" w:cs="Times New Roman"/>
        </w:rPr>
        <w:t xml:space="preserve"> and pro-business rulings</w:t>
      </w:r>
      <w:r w:rsidR="00B92395">
        <w:rPr>
          <w:rFonts w:ascii="Times New Roman" w:hAnsi="Times New Roman" w:cs="Times New Roman"/>
        </w:rPr>
        <w:t xml:space="preserve"> (a major part of them being antitrust cases).</w:t>
      </w:r>
      <w:r w:rsidR="007F5F16">
        <w:rPr>
          <w:rStyle w:val="FootnoteReference"/>
          <w:rFonts w:ascii="Times New Roman" w:hAnsi="Times New Roman" w:cs="Times New Roman"/>
        </w:rPr>
        <w:footnoteReference w:id="137"/>
      </w:r>
      <w:r w:rsidR="00B92395">
        <w:rPr>
          <w:rFonts w:ascii="Times New Roman" w:hAnsi="Times New Roman" w:cs="Times New Roman"/>
        </w:rPr>
        <w:t xml:space="preserve"> However, </w:t>
      </w:r>
      <w:r w:rsidR="00005367">
        <w:rPr>
          <w:rFonts w:ascii="Times New Roman" w:hAnsi="Times New Roman" w:cs="Times New Roman"/>
        </w:rPr>
        <w:t>her analysis does not find a statistically significant impact for</w:t>
      </w:r>
      <w:r w:rsidR="00DD7C9A">
        <w:rPr>
          <w:rFonts w:ascii="Times New Roman" w:hAnsi="Times New Roman" w:cs="Times New Roman"/>
        </w:rPr>
        <w:t xml:space="preserve"> th</w:t>
      </w:r>
      <w:r w:rsidR="0078242C">
        <w:rPr>
          <w:rFonts w:ascii="Times New Roman" w:hAnsi="Times New Roman" w:cs="Times New Roman"/>
        </w:rPr>
        <w:t>e Manne program in addition to j</w:t>
      </w:r>
      <w:r w:rsidR="00DD7C9A">
        <w:rPr>
          <w:rFonts w:ascii="Times New Roman" w:hAnsi="Times New Roman" w:cs="Times New Roman"/>
        </w:rPr>
        <w:t>udges’ previous knowledge and exposure to law and economics more generally</w:t>
      </w:r>
      <w:r w:rsidR="00F324A7">
        <w:rPr>
          <w:rFonts w:ascii="Times New Roman" w:hAnsi="Times New Roman" w:cs="Times New Roman"/>
        </w:rPr>
        <w:t>. Cao</w:t>
      </w:r>
      <w:r w:rsidR="002649EE">
        <w:rPr>
          <w:rFonts w:ascii="Times New Roman" w:hAnsi="Times New Roman" w:cs="Times New Roman"/>
        </w:rPr>
        <w:t xml:space="preserve"> attributes </w:t>
      </w:r>
      <w:r w:rsidR="00771337">
        <w:rPr>
          <w:rFonts w:ascii="Times New Roman" w:hAnsi="Times New Roman" w:cs="Times New Roman"/>
        </w:rPr>
        <w:t xml:space="preserve">the conflicting results </w:t>
      </w:r>
      <w:r w:rsidR="002649EE">
        <w:rPr>
          <w:rFonts w:ascii="Times New Roman" w:hAnsi="Times New Roman" w:cs="Times New Roman"/>
        </w:rPr>
        <w:t xml:space="preserve">to either a selection effect of </w:t>
      </w:r>
      <w:r w:rsidR="0078242C">
        <w:rPr>
          <w:rFonts w:ascii="Times New Roman" w:hAnsi="Times New Roman" w:cs="Times New Roman"/>
        </w:rPr>
        <w:t>d</w:t>
      </w:r>
      <w:r w:rsidR="002649EE">
        <w:rPr>
          <w:rFonts w:ascii="Times New Roman" w:hAnsi="Times New Roman" w:cs="Times New Roman"/>
        </w:rPr>
        <w:t>istrict judges who attended the prog</w:t>
      </w:r>
      <w:r w:rsidR="0078242C">
        <w:rPr>
          <w:rFonts w:ascii="Times New Roman" w:hAnsi="Times New Roman" w:cs="Times New Roman"/>
        </w:rPr>
        <w:t>ram in the first place (versus circuit c</w:t>
      </w:r>
      <w:r w:rsidR="002649EE">
        <w:rPr>
          <w:rFonts w:ascii="Times New Roman" w:hAnsi="Times New Roman" w:cs="Times New Roman"/>
        </w:rPr>
        <w:t>ourt judges in Ash et al.) or to sample restrictions that make the articles somewhat hard to directly compare</w:t>
      </w:r>
      <w:r w:rsidR="00C862A8">
        <w:rPr>
          <w:rFonts w:ascii="Times New Roman" w:hAnsi="Times New Roman" w:cs="Times New Roman"/>
        </w:rPr>
        <w:t xml:space="preserve"> (Cao lack</w:t>
      </w:r>
      <w:r w:rsidR="0078242C">
        <w:rPr>
          <w:rFonts w:ascii="Times New Roman" w:hAnsi="Times New Roman" w:cs="Times New Roman"/>
        </w:rPr>
        <w:t>s specific attendance data for j</w:t>
      </w:r>
      <w:r w:rsidR="00C862A8">
        <w:rPr>
          <w:rFonts w:ascii="Times New Roman" w:hAnsi="Times New Roman" w:cs="Times New Roman"/>
        </w:rPr>
        <w:t>udges for a pivotal period between 1976 and 1986)</w:t>
      </w:r>
      <w:r w:rsidR="002649EE">
        <w:rPr>
          <w:rFonts w:ascii="Times New Roman" w:hAnsi="Times New Roman" w:cs="Times New Roman"/>
        </w:rPr>
        <w:t>.</w:t>
      </w:r>
      <w:r w:rsidR="00DD7C9A">
        <w:rPr>
          <w:rStyle w:val="FootnoteReference"/>
          <w:rFonts w:ascii="Times New Roman" w:hAnsi="Times New Roman" w:cs="Times New Roman"/>
        </w:rPr>
        <w:footnoteReference w:id="138"/>
      </w:r>
    </w:p>
    <w:p w14:paraId="263E167E" w14:textId="3F1AEACA" w:rsidR="002A4FF2" w:rsidRDefault="000D6643" w:rsidP="00FA608E">
      <w:pPr>
        <w:spacing w:before="100" w:after="100"/>
        <w:ind w:right="-180" w:firstLine="720"/>
        <w:jc w:val="both"/>
        <w:rPr>
          <w:rFonts w:ascii="Times New Roman" w:hAnsi="Times New Roman" w:cs="Times New Roman"/>
        </w:rPr>
      </w:pPr>
      <w:del w:id="518" w:author="Sima Niondi" w:date="2021-10-12T15:00:00Z">
        <w:r w:rsidDel="00D2038C">
          <w:rPr>
            <w:rFonts w:ascii="Times New Roman" w:hAnsi="Times New Roman" w:cs="Times New Roman"/>
          </w:rPr>
          <w:delText>In a summary</w:delText>
        </w:r>
      </w:del>
      <w:ins w:id="519" w:author="Sima Niondi" w:date="2021-10-12T15:00:00Z">
        <w:r w:rsidR="00D2038C">
          <w:rPr>
            <w:rFonts w:ascii="Times New Roman" w:hAnsi="Times New Roman" w:cs="Times New Roman"/>
          </w:rPr>
          <w:t>To summarize</w:t>
        </w:r>
      </w:ins>
      <w:r>
        <w:rPr>
          <w:rFonts w:ascii="Times New Roman" w:hAnsi="Times New Roman" w:cs="Times New Roman"/>
        </w:rPr>
        <w:t>, a</w:t>
      </w:r>
      <w:r w:rsidR="008A4392">
        <w:rPr>
          <w:rFonts w:ascii="Times New Roman" w:hAnsi="Times New Roman" w:cs="Times New Roman"/>
        </w:rPr>
        <w:t xml:space="preserve">ll </w:t>
      </w:r>
      <w:ins w:id="520" w:author="Sima Niondi" w:date="2021-10-12T14:59:00Z">
        <w:r w:rsidR="00D2038C">
          <w:rPr>
            <w:rFonts w:ascii="Times New Roman" w:hAnsi="Times New Roman" w:cs="Times New Roman"/>
          </w:rPr>
          <w:t xml:space="preserve">of </w:t>
        </w:r>
      </w:ins>
      <w:r w:rsidR="008A4392">
        <w:rPr>
          <w:rFonts w:ascii="Times New Roman" w:hAnsi="Times New Roman" w:cs="Times New Roman"/>
        </w:rPr>
        <w:t>th</w:t>
      </w:r>
      <w:r w:rsidR="005337F3">
        <w:rPr>
          <w:rFonts w:ascii="Times New Roman" w:hAnsi="Times New Roman" w:cs="Times New Roman"/>
        </w:rPr>
        <w:t>ese data and findings</w:t>
      </w:r>
      <w:r w:rsidR="008A4392">
        <w:rPr>
          <w:rFonts w:ascii="Times New Roman" w:hAnsi="Times New Roman" w:cs="Times New Roman"/>
        </w:rPr>
        <w:t xml:space="preserve"> suggest</w:t>
      </w:r>
      <w:del w:id="521" w:author="Sima Niondi" w:date="2021-10-12T14:59:00Z">
        <w:r w:rsidR="008A4392" w:rsidDel="00D2038C">
          <w:rPr>
            <w:rFonts w:ascii="Times New Roman" w:hAnsi="Times New Roman" w:cs="Times New Roman"/>
          </w:rPr>
          <w:delText>s</w:delText>
        </w:r>
      </w:del>
      <w:r w:rsidR="008A4392">
        <w:rPr>
          <w:rFonts w:ascii="Times New Roman" w:hAnsi="Times New Roman" w:cs="Times New Roman"/>
        </w:rPr>
        <w:t xml:space="preserve"> </w:t>
      </w:r>
      <w:r w:rsidR="00E8009A">
        <w:rPr>
          <w:rFonts w:ascii="Times New Roman" w:hAnsi="Times New Roman" w:cs="Times New Roman"/>
        </w:rPr>
        <w:t xml:space="preserve">three </w:t>
      </w:r>
      <w:r w:rsidR="008A4392">
        <w:rPr>
          <w:rFonts w:ascii="Times New Roman" w:hAnsi="Times New Roman" w:cs="Times New Roman"/>
        </w:rPr>
        <w:t>things. First, the evidence from the confirmation hearings</w:t>
      </w:r>
      <w:r w:rsidR="00FA4B55">
        <w:rPr>
          <w:rFonts w:ascii="Times New Roman" w:hAnsi="Times New Roman" w:cs="Times New Roman"/>
        </w:rPr>
        <w:t xml:space="preserve"> and other associated work</w:t>
      </w:r>
      <w:r w:rsidR="008A4392">
        <w:rPr>
          <w:rFonts w:ascii="Times New Roman" w:hAnsi="Times New Roman" w:cs="Times New Roman"/>
        </w:rPr>
        <w:t xml:space="preserve"> is consistent with the evidence from the legislative and political record</w:t>
      </w:r>
      <w:r w:rsidR="00540A23">
        <w:rPr>
          <w:rFonts w:ascii="Times New Roman" w:hAnsi="Times New Roman" w:cs="Times New Roman"/>
        </w:rPr>
        <w:t>:</w:t>
      </w:r>
      <w:r w:rsidR="008A4392">
        <w:rPr>
          <w:rFonts w:ascii="Times New Roman" w:hAnsi="Times New Roman" w:cs="Times New Roman"/>
        </w:rPr>
        <w:t xml:space="preserve"> there was no </w:t>
      </w:r>
      <w:r w:rsidR="00DE3598">
        <w:rPr>
          <w:rFonts w:ascii="Times New Roman" w:hAnsi="Times New Roman" w:cs="Times New Roman"/>
        </w:rPr>
        <w:t xml:space="preserve">direct </w:t>
      </w:r>
      <w:r w:rsidR="008A4392">
        <w:rPr>
          <w:rFonts w:ascii="Times New Roman" w:hAnsi="Times New Roman" w:cs="Times New Roman"/>
        </w:rPr>
        <w:t xml:space="preserve">public support for </w:t>
      </w:r>
      <w:r w:rsidR="00DE3598">
        <w:rPr>
          <w:rFonts w:ascii="Times New Roman" w:hAnsi="Times New Roman" w:cs="Times New Roman"/>
        </w:rPr>
        <w:t xml:space="preserve">a </w:t>
      </w:r>
      <w:r w:rsidR="008A4392">
        <w:rPr>
          <w:rFonts w:ascii="Times New Roman" w:hAnsi="Times New Roman" w:cs="Times New Roman"/>
        </w:rPr>
        <w:t>reduction of antitrust enforcement. Whatever the real views of the nominees, they clearly learned a lesson from the Bork nomination, which is that opposit</w:t>
      </w:r>
      <w:r w:rsidR="00F9798C">
        <w:rPr>
          <w:rFonts w:ascii="Times New Roman" w:hAnsi="Times New Roman" w:cs="Times New Roman"/>
        </w:rPr>
        <w:t>ion</w:t>
      </w:r>
      <w:r w:rsidR="008A4392">
        <w:rPr>
          <w:rFonts w:ascii="Times New Roman" w:hAnsi="Times New Roman" w:cs="Times New Roman"/>
        </w:rPr>
        <w:t xml:space="preserve"> to antitrust enforcement is politically unpopular. Second, there </w:t>
      </w:r>
      <w:r w:rsidR="00E8009A">
        <w:rPr>
          <w:rFonts w:ascii="Times New Roman" w:hAnsi="Times New Roman" w:cs="Times New Roman"/>
        </w:rPr>
        <w:t>was</w:t>
      </w:r>
      <w:r w:rsidR="008A4392">
        <w:rPr>
          <w:rFonts w:ascii="Times New Roman" w:hAnsi="Times New Roman" w:cs="Times New Roman"/>
        </w:rPr>
        <w:t xml:space="preserve"> </w:t>
      </w:r>
      <w:r w:rsidR="00E8009A">
        <w:rPr>
          <w:rFonts w:ascii="Times New Roman" w:hAnsi="Times New Roman" w:cs="Times New Roman"/>
        </w:rPr>
        <w:t xml:space="preserve">also no </w:t>
      </w:r>
      <w:r w:rsidR="008A4392">
        <w:rPr>
          <w:rFonts w:ascii="Times New Roman" w:hAnsi="Times New Roman" w:cs="Times New Roman"/>
        </w:rPr>
        <w:t>public, democratically tinged endorsement by the nominees, the president, or the Senate that the Supreme Court would or should use its power to weaken antitrust law.</w:t>
      </w:r>
      <w:r w:rsidR="00990F63">
        <w:rPr>
          <w:rFonts w:ascii="Times New Roman" w:hAnsi="Times New Roman" w:cs="Times New Roman"/>
        </w:rPr>
        <w:t xml:space="preserve"> Third, there was, however, a significant shift in the profile of the Supreme Court and lower courts</w:t>
      </w:r>
      <w:r w:rsidR="00610715">
        <w:rPr>
          <w:rFonts w:ascii="Times New Roman" w:hAnsi="Times New Roman" w:cs="Times New Roman"/>
        </w:rPr>
        <w:t xml:space="preserve">, which became significantly more pro-business after 1975. This is </w:t>
      </w:r>
      <w:r w:rsidR="0078242C">
        <w:rPr>
          <w:rFonts w:ascii="Times New Roman" w:hAnsi="Times New Roman" w:cs="Times New Roman"/>
        </w:rPr>
        <w:t xml:space="preserve">in </w:t>
      </w:r>
      <w:r w:rsidR="00610715">
        <w:rPr>
          <w:rFonts w:ascii="Times New Roman" w:hAnsi="Times New Roman" w:cs="Times New Roman"/>
        </w:rPr>
        <w:t>part reflected</w:t>
      </w:r>
      <w:r w:rsidR="0078242C">
        <w:rPr>
          <w:rFonts w:ascii="Times New Roman" w:hAnsi="Times New Roman" w:cs="Times New Roman"/>
        </w:rPr>
        <w:t xml:space="preserve"> by</w:t>
      </w:r>
      <w:r w:rsidR="00610715">
        <w:rPr>
          <w:rFonts w:ascii="Times New Roman" w:hAnsi="Times New Roman" w:cs="Times New Roman"/>
        </w:rPr>
        <w:t xml:space="preserve"> the rise of the law and economics movement, which itself was partially sponsored by business interests.</w:t>
      </w:r>
      <w:r w:rsidR="00026150">
        <w:rPr>
          <w:rStyle w:val="FootnoteReference"/>
          <w:rFonts w:ascii="Times New Roman" w:hAnsi="Times New Roman" w:cs="Times New Roman"/>
        </w:rPr>
        <w:footnoteReference w:id="139"/>
      </w:r>
      <w:r w:rsidR="00610715">
        <w:rPr>
          <w:rFonts w:ascii="Times New Roman" w:hAnsi="Times New Roman" w:cs="Times New Roman"/>
        </w:rPr>
        <w:t xml:space="preserve"> </w:t>
      </w:r>
    </w:p>
    <w:p w14:paraId="721F4A57" w14:textId="77777777" w:rsidR="00DD67A5" w:rsidRDefault="00DD67A5" w:rsidP="00F52EB8">
      <w:pPr>
        <w:spacing w:before="100" w:after="100"/>
        <w:ind w:right="-180"/>
        <w:jc w:val="both"/>
        <w:rPr>
          <w:rFonts w:ascii="Times New Roman" w:hAnsi="Times New Roman" w:cs="Times New Roman"/>
        </w:rPr>
      </w:pPr>
    </w:p>
    <w:p w14:paraId="40AFC99B" w14:textId="612CAA02" w:rsidR="00376544" w:rsidRDefault="004E78B2" w:rsidP="004E78B2">
      <w:pPr>
        <w:pStyle w:val="Heading1"/>
      </w:pPr>
      <w:r>
        <w:t>Part I</w:t>
      </w:r>
      <w:r w:rsidR="003C2F16">
        <w:t>V</w:t>
      </w:r>
      <w:r>
        <w:t>. Taking stock</w:t>
      </w:r>
      <w:r w:rsidR="00D542CF">
        <w:t>: a death by a thousand cuts</w:t>
      </w:r>
    </w:p>
    <w:p w14:paraId="413ED7A3" w14:textId="1BF8F910" w:rsidR="00177289" w:rsidRDefault="00C66D3B" w:rsidP="006D5FF4">
      <w:pPr>
        <w:spacing w:before="100" w:after="100"/>
        <w:ind w:left="-180" w:right="-180"/>
        <w:jc w:val="center"/>
        <w:rPr>
          <w:rFonts w:ascii="Times New Roman" w:hAnsi="Times New Roman" w:cs="Times New Roman"/>
        </w:rPr>
      </w:pPr>
      <w:r w:rsidRPr="005F7C4C">
        <w:rPr>
          <w:rFonts w:ascii="Times New Roman" w:hAnsi="Times New Roman" w:cs="Times New Roman"/>
          <w:highlight w:val="yellow"/>
        </w:rPr>
        <w:t>Under development</w:t>
      </w:r>
      <w:r w:rsidR="005B6ABD">
        <w:rPr>
          <w:rFonts w:ascii="Times New Roman" w:hAnsi="Times New Roman" w:cs="Times New Roman"/>
          <w:highlight w:val="yellow"/>
        </w:rPr>
        <w:t xml:space="preserve"> and tentative</w:t>
      </w:r>
    </w:p>
    <w:p w14:paraId="6D3003A4" w14:textId="03A42A61" w:rsidR="00177289" w:rsidRDefault="00177289" w:rsidP="006D5FF4">
      <w:pPr>
        <w:spacing w:before="360" w:after="100"/>
        <w:ind w:left="-180" w:right="-180" w:firstLine="900"/>
        <w:jc w:val="both"/>
        <w:rPr>
          <w:rFonts w:ascii="Times New Roman" w:hAnsi="Times New Roman" w:cs="Times New Roman"/>
        </w:rPr>
      </w:pPr>
      <w:r>
        <w:rPr>
          <w:rFonts w:ascii="Times New Roman" w:hAnsi="Times New Roman" w:cs="Times New Roman"/>
        </w:rPr>
        <w:t>We have shown that the relaxation of antitrust enforcement since the mid</w:t>
      </w:r>
      <w:ins w:id="522" w:author="Sima Niondi" w:date="2021-10-12T15:49:00Z">
        <w:r w:rsidR="00706B4C">
          <w:rPr>
            <w:rFonts w:ascii="Times New Roman" w:hAnsi="Times New Roman" w:cs="Times New Roman"/>
          </w:rPr>
          <w:t>-</w:t>
        </w:r>
      </w:ins>
      <w:del w:id="523" w:author="Sima Niondi" w:date="2021-10-12T15:49:00Z">
        <w:r w:rsidDel="00706B4C">
          <w:rPr>
            <w:rFonts w:ascii="Times New Roman" w:hAnsi="Times New Roman" w:cs="Times New Roman"/>
          </w:rPr>
          <w:delText xml:space="preserve"> </w:delText>
        </w:r>
      </w:del>
      <w:r>
        <w:rPr>
          <w:rFonts w:ascii="Times New Roman" w:hAnsi="Times New Roman" w:cs="Times New Roman"/>
        </w:rPr>
        <w:t xml:space="preserve">1970s was not the result of a popular mandate, but the outcome of technocratic decisions.  Technocratic decisions are not necessarily bad. </w:t>
      </w:r>
      <w:r w:rsidR="005B6ABD">
        <w:rPr>
          <w:rFonts w:ascii="Times New Roman" w:hAnsi="Times New Roman" w:cs="Times New Roman"/>
        </w:rPr>
        <w:t>A possible view is that the public either underestimates the benefits of corporate scale, or is too ambivalent about large corporations to be able to provide consistent policy guidance to the government</w:t>
      </w:r>
      <w:r>
        <w:rPr>
          <w:rFonts w:ascii="Times New Roman" w:hAnsi="Times New Roman" w:cs="Times New Roman"/>
        </w:rPr>
        <w:t xml:space="preserve">. In an effort to appease the public, Congress has used broad language in statutes that would, if taken literally, </w:t>
      </w:r>
      <w:r w:rsidR="00EC4CF5">
        <w:rPr>
          <w:rFonts w:ascii="Times New Roman" w:hAnsi="Times New Roman" w:cs="Times New Roman"/>
        </w:rPr>
        <w:t>disrupt the economy and undermine economic growth</w:t>
      </w:r>
      <w:r>
        <w:rPr>
          <w:rFonts w:ascii="Times New Roman" w:hAnsi="Times New Roman" w:cs="Times New Roman"/>
        </w:rPr>
        <w:t xml:space="preserve">, at everybody’s cost. By necessity, judges and regulators have imposed more stringent standards that reflect economic realities. </w:t>
      </w:r>
      <w:r w:rsidR="00EC4CF5">
        <w:rPr>
          <w:rFonts w:ascii="Times New Roman" w:hAnsi="Times New Roman" w:cs="Times New Roman"/>
        </w:rPr>
        <w:t>Even many liberal or left-leaning economists seem to adopt this position</w:t>
      </w:r>
      <w:r>
        <w:rPr>
          <w:rFonts w:ascii="Times New Roman" w:hAnsi="Times New Roman" w:cs="Times New Roman"/>
        </w:rPr>
        <w:t>.</w:t>
      </w:r>
      <w:r w:rsidRPr="005A3B37">
        <w:rPr>
          <w:rStyle w:val="FootnoteReference"/>
        </w:rPr>
        <w:footnoteReference w:id="140"/>
      </w:r>
    </w:p>
    <w:p w14:paraId="438F9700" w14:textId="73B3C299" w:rsidR="00EC4CF5" w:rsidRDefault="00177289" w:rsidP="007426FA">
      <w:pPr>
        <w:spacing w:before="100" w:after="100"/>
        <w:ind w:left="-180" w:right="-180" w:firstLine="900"/>
        <w:jc w:val="both"/>
        <w:rPr>
          <w:rFonts w:ascii="Times New Roman" w:hAnsi="Times New Roman" w:cs="Times New Roman"/>
        </w:rPr>
      </w:pPr>
      <w:r>
        <w:rPr>
          <w:rFonts w:ascii="Times New Roman" w:hAnsi="Times New Roman" w:cs="Times New Roman"/>
        </w:rPr>
        <w:t xml:space="preserve">Ironically, this Chicago view is in tension with another contribution of the Chicago School: public choice. Public choice analyzes policy decisions as the result of the influence of interest groups. </w:t>
      </w:r>
      <w:r w:rsidR="00EC4CF5">
        <w:rPr>
          <w:rFonts w:ascii="Times New Roman" w:hAnsi="Times New Roman" w:cs="Times New Roman"/>
        </w:rPr>
        <w:lastRenderedPageBreak/>
        <w:t>As applied to antitrust laws, the Chicago public choice view suggests that</w:t>
      </w:r>
      <w:r>
        <w:rPr>
          <w:rFonts w:ascii="Times New Roman" w:hAnsi="Times New Roman" w:cs="Times New Roman"/>
        </w:rPr>
        <w:t xml:space="preserve"> business interests that benefited from weaker antitrust laws were </w:t>
      </w:r>
      <w:r w:rsidR="00EC4CF5">
        <w:rPr>
          <w:rFonts w:ascii="Times New Roman" w:hAnsi="Times New Roman" w:cs="Times New Roman"/>
        </w:rPr>
        <w:t>able</w:t>
      </w:r>
      <w:ins w:id="524" w:author="Sima Niondi" w:date="2021-10-12T15:03:00Z">
        <w:r w:rsidR="00D2038C">
          <w:rPr>
            <w:rFonts w:ascii="Times New Roman" w:hAnsi="Times New Roman" w:cs="Times New Roman"/>
          </w:rPr>
          <w:t xml:space="preserve"> to</w:t>
        </w:r>
      </w:ins>
      <w:r w:rsidR="00EC4CF5">
        <w:rPr>
          <w:rFonts w:ascii="Times New Roman" w:hAnsi="Times New Roman" w:cs="Times New Roman"/>
        </w:rPr>
        <w:t xml:space="preserve"> influence regulators and judges</w:t>
      </w:r>
      <w:r>
        <w:rPr>
          <w:rFonts w:ascii="Times New Roman" w:hAnsi="Times New Roman" w:cs="Times New Roman"/>
        </w:rPr>
        <w:t>.</w:t>
      </w:r>
    </w:p>
    <w:p w14:paraId="5D3775CB" w14:textId="77777777" w:rsidR="00EC4CF5" w:rsidRDefault="00EC4CF5" w:rsidP="007426FA">
      <w:pPr>
        <w:spacing w:before="100" w:after="100"/>
        <w:ind w:left="-180" w:right="-180" w:firstLine="900"/>
        <w:jc w:val="both"/>
        <w:rPr>
          <w:rFonts w:ascii="Times New Roman" w:hAnsi="Times New Roman" w:cs="Times New Roman"/>
        </w:rPr>
      </w:pPr>
      <w:r>
        <w:rPr>
          <w:rFonts w:ascii="Times New Roman" w:hAnsi="Times New Roman" w:cs="Times New Roman"/>
        </w:rPr>
        <w:t>This influence took many possible forms. Under the revolving-door hypothesis, the business world offered jobs to former regulators, and t</w:t>
      </w:r>
      <w:r w:rsidR="00177289">
        <w:rPr>
          <w:rFonts w:ascii="Times New Roman" w:hAnsi="Times New Roman" w:cs="Times New Roman"/>
        </w:rPr>
        <w:t>hese offers became increasingly attractive thanks to the skyrocketing compensation in private law firms and the stagnation of salaries in government jobs.</w:t>
      </w:r>
      <w:r>
        <w:rPr>
          <w:rFonts w:ascii="Times New Roman" w:hAnsi="Times New Roman" w:cs="Times New Roman"/>
        </w:rPr>
        <w:t xml:space="preserve"> Regulators hoping to secure these jobs use</w:t>
      </w:r>
      <w:del w:id="525" w:author="Sima Niondi" w:date="2021-10-12T15:04:00Z">
        <w:r w:rsidDel="00D2038C">
          <w:rPr>
            <w:rFonts w:ascii="Times New Roman" w:hAnsi="Times New Roman" w:cs="Times New Roman"/>
          </w:rPr>
          <w:delText>s</w:delText>
        </w:r>
      </w:del>
      <w:r>
        <w:rPr>
          <w:rFonts w:ascii="Times New Roman" w:hAnsi="Times New Roman" w:cs="Times New Roman"/>
        </w:rPr>
        <w:t xml:space="preserve"> their powers to please rather than restrict the regulated industry.</w:t>
      </w:r>
      <w:r w:rsidR="00177289">
        <w:rPr>
          <w:rFonts w:ascii="Times New Roman" w:hAnsi="Times New Roman" w:cs="Times New Roman"/>
        </w:rPr>
        <w:t xml:space="preserve"> </w:t>
      </w:r>
      <w:r w:rsidR="00D0103A">
        <w:rPr>
          <w:rFonts w:ascii="Times New Roman" w:hAnsi="Times New Roman" w:cs="Times New Roman"/>
        </w:rPr>
        <w:t>The growth in law firm partner’s salaries is somewhat of an exogenous shock, reflecting in part outsized returns for “superstar” workers that can be found in other areas as well.</w:t>
      </w:r>
      <w:r w:rsidR="00D0103A">
        <w:rPr>
          <w:rStyle w:val="FootnoteReference"/>
          <w:rFonts w:ascii="Times New Roman" w:hAnsi="Times New Roman" w:cs="Times New Roman"/>
        </w:rPr>
        <w:footnoteReference w:id="141"/>
      </w:r>
    </w:p>
    <w:p w14:paraId="52914B1C" w14:textId="3611A513" w:rsidR="00D0103A" w:rsidRDefault="00EC4CF5" w:rsidP="007426FA">
      <w:pPr>
        <w:spacing w:before="100" w:after="100"/>
        <w:ind w:left="-180" w:right="-180" w:firstLine="900"/>
        <w:jc w:val="both"/>
        <w:rPr>
          <w:rFonts w:ascii="Times New Roman" w:hAnsi="Times New Roman" w:cs="Times New Roman"/>
        </w:rPr>
      </w:pPr>
      <w:r>
        <w:rPr>
          <w:rFonts w:ascii="Times New Roman" w:hAnsi="Times New Roman" w:cs="Times New Roman"/>
        </w:rPr>
        <w:t>Another hypothesis is that interest groups pressured Congress but behind the scenes. Afraid of a frontal assault on antitrust law, which could have riled the public, interest groups exerted influence through the budgetary process. While this influence did have to survive democratic pressures</w:t>
      </w:r>
      <w:r w:rsidR="00D0103A">
        <w:rPr>
          <w:rFonts w:ascii="Times New Roman" w:hAnsi="Times New Roman" w:cs="Times New Roman"/>
        </w:rPr>
        <w:t>—budgets are approved by Congress—</w:t>
      </w:r>
      <w:r>
        <w:rPr>
          <w:rFonts w:ascii="Times New Roman" w:hAnsi="Times New Roman" w:cs="Times New Roman"/>
        </w:rPr>
        <w:t>i</w:t>
      </w:r>
      <w:r w:rsidR="00D0103A">
        <w:rPr>
          <w:rFonts w:ascii="Times New Roman" w:hAnsi="Times New Roman" w:cs="Times New Roman"/>
        </w:rPr>
        <w:t>t is hard to argue that the general public is directly engaged in budgetary allocation decisions to the FTC and the D</w:t>
      </w:r>
      <w:r>
        <w:rPr>
          <w:rFonts w:ascii="Times New Roman" w:hAnsi="Times New Roman" w:cs="Times New Roman"/>
        </w:rPr>
        <w:t>O</w:t>
      </w:r>
      <w:r w:rsidR="00D0103A">
        <w:rPr>
          <w:rFonts w:ascii="Times New Roman" w:hAnsi="Times New Roman" w:cs="Times New Roman"/>
        </w:rPr>
        <w:t xml:space="preserve">J, so this is a very weak </w:t>
      </w:r>
      <w:r>
        <w:rPr>
          <w:rFonts w:ascii="Times New Roman" w:hAnsi="Times New Roman" w:cs="Times New Roman"/>
        </w:rPr>
        <w:t>form of accountability.</w:t>
      </w:r>
    </w:p>
    <w:p w14:paraId="6608AA8E" w14:textId="79593DCB" w:rsidR="00177289" w:rsidRDefault="00EC4CF5" w:rsidP="00177289">
      <w:pPr>
        <w:spacing w:before="100" w:after="100"/>
        <w:ind w:left="-180" w:right="-180" w:firstLine="900"/>
        <w:jc w:val="both"/>
        <w:rPr>
          <w:rFonts w:ascii="Times New Roman" w:hAnsi="Times New Roman" w:cs="Times New Roman"/>
        </w:rPr>
      </w:pPr>
      <w:r>
        <w:rPr>
          <w:rFonts w:ascii="Times New Roman" w:hAnsi="Times New Roman" w:cs="Times New Roman"/>
        </w:rPr>
        <w:t>A third hypothesis is</w:t>
      </w:r>
      <w:r w:rsidR="00177289">
        <w:rPr>
          <w:rFonts w:ascii="Times New Roman" w:hAnsi="Times New Roman" w:cs="Times New Roman"/>
        </w:rPr>
        <w:t xml:space="preserve"> that the regulatory agencies lost their best people to the industry they were trying to regulate, losing experience and expertise in the process, and putting them at the mercy of better-funded businesses fortified by cutting edge legal expertise on the inner workings of the regulators.</w:t>
      </w:r>
      <w:r w:rsidR="000B137A">
        <w:rPr>
          <w:rFonts w:ascii="Times New Roman" w:hAnsi="Times New Roman" w:cs="Times New Roman"/>
        </w:rPr>
        <w:t xml:space="preserve"> This would be a process similar to what has been documented for the prosecution of white-collar financial crime by the Justice Department,</w:t>
      </w:r>
      <w:r w:rsidR="00517A23">
        <w:rPr>
          <w:rFonts w:ascii="Times New Roman" w:hAnsi="Times New Roman" w:cs="Times New Roman"/>
        </w:rPr>
        <w:t xml:space="preserve"> which underwent a constant process of institutional weakening and of potential conflicts of interest that tamed much of its enforcement and prosecutorial capacity.</w:t>
      </w:r>
      <w:r w:rsidR="000B137A">
        <w:rPr>
          <w:rStyle w:val="FootnoteReference"/>
          <w:rFonts w:ascii="Times New Roman" w:hAnsi="Times New Roman" w:cs="Times New Roman"/>
        </w:rPr>
        <w:footnoteReference w:id="142"/>
      </w:r>
      <w:r w:rsidR="00F933CB">
        <w:rPr>
          <w:rFonts w:ascii="Times New Roman" w:hAnsi="Times New Roman" w:cs="Times New Roman"/>
        </w:rPr>
        <w:t xml:space="preserve"> As regulators lost experience and expertise, they relied more heavily on outside expertise, and became vulnerable to epistemological capture by interests groups who funded and promoted economic theories that opposed antitrust, while ideas in economics more favorable to antitrust languished in obscurity</w:t>
      </w:r>
      <w:r w:rsidR="00722E50">
        <w:rPr>
          <w:rFonts w:ascii="Times New Roman" w:hAnsi="Times New Roman" w:cs="Times New Roman"/>
        </w:rPr>
        <w:t xml:space="preserve">. </w:t>
      </w:r>
    </w:p>
    <w:p w14:paraId="4DD16DCB" w14:textId="4102266F" w:rsidR="00E355C3" w:rsidRDefault="00177289" w:rsidP="00177289">
      <w:pPr>
        <w:spacing w:before="100" w:after="100"/>
        <w:ind w:left="-180" w:right="-180" w:firstLine="900"/>
        <w:jc w:val="both"/>
        <w:rPr>
          <w:rFonts w:ascii="Times New Roman" w:hAnsi="Times New Roman" w:cs="Times New Roman"/>
        </w:rPr>
      </w:pPr>
      <w:r>
        <w:rPr>
          <w:rFonts w:ascii="Times New Roman" w:hAnsi="Times New Roman" w:cs="Times New Roman"/>
        </w:rPr>
        <w:t xml:space="preserve">The </w:t>
      </w:r>
      <w:r w:rsidR="00EE0148">
        <w:rPr>
          <w:rFonts w:ascii="Times New Roman" w:hAnsi="Times New Roman" w:cs="Times New Roman"/>
        </w:rPr>
        <w:t xml:space="preserve">political economy story for the judiciary </w:t>
      </w:r>
      <w:r>
        <w:rPr>
          <w:rFonts w:ascii="Times New Roman" w:hAnsi="Times New Roman" w:cs="Times New Roman"/>
        </w:rPr>
        <w:t xml:space="preserve">is more complex. </w:t>
      </w:r>
      <w:r w:rsidR="00E355C3">
        <w:rPr>
          <w:rFonts w:ascii="Times New Roman" w:hAnsi="Times New Roman" w:cs="Times New Roman"/>
        </w:rPr>
        <w:t xml:space="preserve">Judges were </w:t>
      </w:r>
      <w:r w:rsidR="00F933CB">
        <w:rPr>
          <w:rFonts w:ascii="Times New Roman" w:hAnsi="Times New Roman" w:cs="Times New Roman"/>
        </w:rPr>
        <w:t>likely</w:t>
      </w:r>
      <w:r w:rsidR="00E355C3">
        <w:rPr>
          <w:rFonts w:ascii="Times New Roman" w:hAnsi="Times New Roman" w:cs="Times New Roman"/>
        </w:rPr>
        <w:t xml:space="preserve"> influenced by intellectual developments beginning with the Chicago school. </w:t>
      </w:r>
      <w:r w:rsidR="00364F4A">
        <w:rPr>
          <w:rFonts w:ascii="Times New Roman" w:hAnsi="Times New Roman" w:cs="Times New Roman"/>
        </w:rPr>
        <w:t xml:space="preserve">If this is the major reason, </w:t>
      </w:r>
      <w:r w:rsidR="00E355C3">
        <w:rPr>
          <w:rFonts w:ascii="Times New Roman" w:hAnsi="Times New Roman" w:cs="Times New Roman"/>
        </w:rPr>
        <w:t>a battle of ideas took place in academia and the judiciary, acting from good motives to promote the public interest, were influenced by the winners. The decline of antitrust enforcement was simply the triumph of technocracy.</w:t>
      </w:r>
      <w:r w:rsidR="00D96131">
        <w:rPr>
          <w:rFonts w:ascii="Times New Roman" w:hAnsi="Times New Roman" w:cs="Times New Roman"/>
        </w:rPr>
        <w:t xml:space="preserve"> We think there may be some truth to this view, but it also has several flaws. The Chicago school took the antitrust community by storm but by the 1980s a significant backlash had developed. While post-Chicago ideas that mostly urged stronger antitrust enforcement would play a role in some cases, they have not had the impact that one would expect if the judiciary was merely responding to the best academic work</w:t>
      </w:r>
      <w:r w:rsidR="00E734CB">
        <w:rPr>
          <w:rFonts w:ascii="Times New Roman" w:hAnsi="Times New Roman" w:cs="Times New Roman"/>
        </w:rPr>
        <w:t>—some form of post-Chicago School would have had to strongly permeate, and it did not.</w:t>
      </w:r>
    </w:p>
    <w:p w14:paraId="104D763B" w14:textId="6D987999" w:rsidR="006D5FF4" w:rsidRDefault="00231BDA" w:rsidP="001C73B9">
      <w:pPr>
        <w:spacing w:before="100" w:after="100"/>
        <w:ind w:left="-180" w:right="-180" w:firstLine="900"/>
        <w:jc w:val="both"/>
        <w:rPr>
          <w:rFonts w:ascii="Times New Roman" w:hAnsi="Times New Roman" w:cs="Times New Roman"/>
        </w:rPr>
      </w:pPr>
      <w:r>
        <w:rPr>
          <w:rFonts w:ascii="Times New Roman" w:hAnsi="Times New Roman" w:cs="Times New Roman"/>
        </w:rPr>
        <w:t xml:space="preserve">A more </w:t>
      </w:r>
      <w:r w:rsidR="00475DEE">
        <w:rPr>
          <w:rFonts w:ascii="Times New Roman" w:hAnsi="Times New Roman" w:cs="Times New Roman"/>
        </w:rPr>
        <w:t>credible account</w:t>
      </w:r>
      <w:r>
        <w:rPr>
          <w:rFonts w:ascii="Times New Roman" w:hAnsi="Times New Roman" w:cs="Times New Roman"/>
        </w:rPr>
        <w:t xml:space="preserve"> is a combination of the </w:t>
      </w:r>
      <w:r w:rsidR="00475DEE">
        <w:rPr>
          <w:rFonts w:ascii="Times New Roman" w:hAnsi="Times New Roman" w:cs="Times New Roman"/>
        </w:rPr>
        <w:t xml:space="preserve">technocratic </w:t>
      </w:r>
      <w:r>
        <w:rPr>
          <w:rFonts w:ascii="Times New Roman" w:hAnsi="Times New Roman" w:cs="Times New Roman"/>
        </w:rPr>
        <w:t xml:space="preserve">triumph of the Chicago School, combined with both </w:t>
      </w:r>
      <w:r w:rsidR="00F933CB">
        <w:rPr>
          <w:rFonts w:ascii="Times New Roman" w:hAnsi="Times New Roman" w:cs="Times New Roman"/>
        </w:rPr>
        <w:t>e</w:t>
      </w:r>
      <w:r>
        <w:rPr>
          <w:rFonts w:ascii="Times New Roman" w:hAnsi="Times New Roman" w:cs="Times New Roman"/>
        </w:rPr>
        <w:t xml:space="preserve">pistemological capture and the Chomsky </w:t>
      </w:r>
      <w:r w:rsidR="00F933CB">
        <w:rPr>
          <w:rFonts w:ascii="Times New Roman" w:hAnsi="Times New Roman" w:cs="Times New Roman"/>
        </w:rPr>
        <w:t>e</w:t>
      </w:r>
      <w:r>
        <w:rPr>
          <w:rFonts w:ascii="Times New Roman" w:hAnsi="Times New Roman" w:cs="Times New Roman"/>
        </w:rPr>
        <w:t xml:space="preserve">ffect. </w:t>
      </w:r>
      <w:r w:rsidR="004A2BB5">
        <w:rPr>
          <w:rFonts w:ascii="Times New Roman" w:hAnsi="Times New Roman" w:cs="Times New Roman"/>
        </w:rPr>
        <w:t>It starts with t</w:t>
      </w:r>
      <w:r w:rsidR="006B0E75">
        <w:rPr>
          <w:rFonts w:ascii="Times New Roman" w:hAnsi="Times New Roman" w:cs="Times New Roman"/>
        </w:rPr>
        <w:t>he growing</w:t>
      </w:r>
      <w:r w:rsidR="00F933CB">
        <w:rPr>
          <w:rFonts w:ascii="Times New Roman" w:hAnsi="Times New Roman" w:cs="Times New Roman"/>
        </w:rPr>
        <w:t xml:space="preserve"> tendency of</w:t>
      </w:r>
      <w:r w:rsidR="006B0E75">
        <w:rPr>
          <w:rFonts w:ascii="Times New Roman" w:hAnsi="Times New Roman" w:cs="Times New Roman"/>
        </w:rPr>
        <w:t xml:space="preserve"> Republican</w:t>
      </w:r>
      <w:r w:rsidR="00F933CB">
        <w:rPr>
          <w:rFonts w:ascii="Times New Roman" w:hAnsi="Times New Roman" w:cs="Times New Roman"/>
        </w:rPr>
        <w:t xml:space="preserve"> and</w:t>
      </w:r>
      <w:r w:rsidR="006D5FF4">
        <w:rPr>
          <w:rFonts w:ascii="Times New Roman" w:hAnsi="Times New Roman" w:cs="Times New Roman"/>
        </w:rPr>
        <w:t xml:space="preserve"> conservative-leaning Democrats </w:t>
      </w:r>
      <w:r w:rsidR="008F0D89">
        <w:rPr>
          <w:rFonts w:ascii="Times New Roman" w:hAnsi="Times New Roman" w:cs="Times New Roman"/>
        </w:rPr>
        <w:t>(</w:t>
      </w:r>
      <w:r w:rsidR="006D5FF4">
        <w:rPr>
          <w:rFonts w:ascii="Times New Roman" w:hAnsi="Times New Roman" w:cs="Times New Roman"/>
        </w:rPr>
        <w:t>like Bill Clinton</w:t>
      </w:r>
      <w:r w:rsidR="008F0D89">
        <w:rPr>
          <w:rFonts w:ascii="Times New Roman" w:hAnsi="Times New Roman" w:cs="Times New Roman"/>
        </w:rPr>
        <w:t>)</w:t>
      </w:r>
      <w:r w:rsidR="006B0E75">
        <w:rPr>
          <w:rFonts w:ascii="Times New Roman" w:hAnsi="Times New Roman" w:cs="Times New Roman"/>
        </w:rPr>
        <w:t xml:space="preserve"> </w:t>
      </w:r>
      <w:r w:rsidR="00F933CB">
        <w:rPr>
          <w:rFonts w:ascii="Times New Roman" w:hAnsi="Times New Roman" w:cs="Times New Roman"/>
        </w:rPr>
        <w:t>to nominate judges (and especially Supreme Court justices) sympathetic to business. As of 2011</w:t>
      </w:r>
      <w:r w:rsidR="006D5FF4">
        <w:rPr>
          <w:rFonts w:ascii="Times New Roman" w:hAnsi="Times New Roman" w:cs="Times New Roman"/>
        </w:rPr>
        <w:t>, five sitting justices (Alito, Roberts, Thomas, Kennedy, and Scalia) were in the top ten of the most pro-business justices since 1946.</w:t>
      </w:r>
      <w:r w:rsidR="006D5FF4">
        <w:rPr>
          <w:rStyle w:val="FootnoteReference"/>
          <w:rFonts w:ascii="Times New Roman" w:hAnsi="Times New Roman" w:cs="Times New Roman"/>
        </w:rPr>
        <w:footnoteReference w:id="143"/>
      </w:r>
    </w:p>
    <w:p w14:paraId="56DDE1D6" w14:textId="0B09285E" w:rsidR="00231BDA" w:rsidRDefault="001C73B9" w:rsidP="001C73B9">
      <w:pPr>
        <w:spacing w:before="100" w:after="100"/>
        <w:ind w:left="-180" w:right="-180" w:firstLine="900"/>
        <w:jc w:val="both"/>
        <w:rPr>
          <w:rFonts w:ascii="Times New Roman" w:hAnsi="Times New Roman" w:cs="Times New Roman"/>
        </w:rPr>
      </w:pPr>
      <w:r>
        <w:rPr>
          <w:rFonts w:ascii="Times New Roman" w:hAnsi="Times New Roman" w:cs="Times New Roman"/>
        </w:rPr>
        <w:lastRenderedPageBreak/>
        <w:t xml:space="preserve">These </w:t>
      </w:r>
      <w:r w:rsidR="00F933CB">
        <w:rPr>
          <w:rFonts w:ascii="Times New Roman" w:hAnsi="Times New Roman" w:cs="Times New Roman"/>
        </w:rPr>
        <w:t>j</w:t>
      </w:r>
      <w:r w:rsidR="006672FF">
        <w:rPr>
          <w:rFonts w:ascii="Times New Roman" w:hAnsi="Times New Roman" w:cs="Times New Roman"/>
        </w:rPr>
        <w:t xml:space="preserve">ustices </w:t>
      </w:r>
      <w:r>
        <w:rPr>
          <w:rFonts w:ascii="Times New Roman" w:hAnsi="Times New Roman" w:cs="Times New Roman"/>
        </w:rPr>
        <w:t>knew little about antitrust</w:t>
      </w:r>
      <w:r w:rsidR="00AF625C">
        <w:rPr>
          <w:rFonts w:ascii="Times New Roman" w:hAnsi="Times New Roman" w:cs="Times New Roman"/>
        </w:rPr>
        <w:t>,</w:t>
      </w:r>
      <w:r>
        <w:rPr>
          <w:rFonts w:ascii="Times New Roman" w:hAnsi="Times New Roman" w:cs="Times New Roman"/>
        </w:rPr>
        <w:t xml:space="preserve"> did not hold strong views on it</w:t>
      </w:r>
      <w:r w:rsidR="00AF625C">
        <w:rPr>
          <w:rFonts w:ascii="Times New Roman" w:hAnsi="Times New Roman" w:cs="Times New Roman"/>
        </w:rPr>
        <w:t xml:space="preserve"> nor had a strong mandate to weaken enforcement</w:t>
      </w:r>
      <w:r>
        <w:rPr>
          <w:rFonts w:ascii="Times New Roman" w:hAnsi="Times New Roman" w:cs="Times New Roman"/>
        </w:rPr>
        <w:t xml:space="preserve">. Yet, they were disproportionately exposed to a set of ideas </w:t>
      </w:r>
      <w:r w:rsidR="002D7B73">
        <w:rPr>
          <w:rFonts w:ascii="Times New Roman" w:hAnsi="Times New Roman" w:cs="Times New Roman"/>
        </w:rPr>
        <w:t>developed by independent scholars,</w:t>
      </w:r>
      <w:r w:rsidR="00723EF6">
        <w:rPr>
          <w:rStyle w:val="FootnoteReference"/>
          <w:rFonts w:ascii="Times New Roman" w:hAnsi="Times New Roman" w:cs="Times New Roman"/>
        </w:rPr>
        <w:footnoteReference w:id="144"/>
      </w:r>
      <w:r w:rsidR="002D7B73">
        <w:rPr>
          <w:rFonts w:ascii="Times New Roman" w:hAnsi="Times New Roman" w:cs="Times New Roman"/>
        </w:rPr>
        <w:t xml:space="preserve"> but </w:t>
      </w:r>
      <w:r>
        <w:rPr>
          <w:rFonts w:ascii="Times New Roman" w:hAnsi="Times New Roman" w:cs="Times New Roman"/>
        </w:rPr>
        <w:t>that b</w:t>
      </w:r>
      <w:r w:rsidR="00231BDA">
        <w:rPr>
          <w:rFonts w:ascii="Times New Roman" w:hAnsi="Times New Roman" w:cs="Times New Roman"/>
        </w:rPr>
        <w:t>usinesses helped promote</w:t>
      </w:r>
      <w:r w:rsidR="002D7B73">
        <w:rPr>
          <w:rFonts w:ascii="Times New Roman" w:hAnsi="Times New Roman" w:cs="Times New Roman"/>
        </w:rPr>
        <w:t xml:space="preserve">. In doing so, businesses </w:t>
      </w:r>
      <w:r w:rsidR="00231BDA">
        <w:rPr>
          <w:rFonts w:ascii="Times New Roman" w:hAnsi="Times New Roman" w:cs="Times New Roman"/>
        </w:rPr>
        <w:t>gave the</w:t>
      </w:r>
      <w:r w:rsidR="002D7B73">
        <w:rPr>
          <w:rFonts w:ascii="Times New Roman" w:hAnsi="Times New Roman" w:cs="Times New Roman"/>
        </w:rPr>
        <w:t>se</w:t>
      </w:r>
      <w:r w:rsidR="00231BDA">
        <w:rPr>
          <w:rFonts w:ascii="Times New Roman" w:hAnsi="Times New Roman" w:cs="Times New Roman"/>
        </w:rPr>
        <w:t xml:space="preserve"> ideas a sheen of legitimacy that went beyond their actual </w:t>
      </w:r>
      <w:r w:rsidR="00263C62">
        <w:rPr>
          <w:rFonts w:ascii="Times New Roman" w:hAnsi="Times New Roman" w:cs="Times New Roman"/>
        </w:rPr>
        <w:t>prevalence on the academic communit</w:t>
      </w:r>
      <w:r w:rsidR="00F933CB">
        <w:rPr>
          <w:rFonts w:ascii="Times New Roman" w:hAnsi="Times New Roman" w:cs="Times New Roman"/>
        </w:rPr>
        <w:t>y (in particular after the 1980</w:t>
      </w:r>
      <w:r w:rsidR="00263C62">
        <w:rPr>
          <w:rFonts w:ascii="Times New Roman" w:hAnsi="Times New Roman" w:cs="Times New Roman"/>
        </w:rPr>
        <w:t>s)</w:t>
      </w:r>
      <w:r w:rsidR="00231BDA">
        <w:rPr>
          <w:rFonts w:ascii="Times New Roman" w:hAnsi="Times New Roman" w:cs="Times New Roman"/>
        </w:rPr>
        <w:t>. A kind of intellectual-legal culture arose that influenced judges while critics were unable to make headway</w:t>
      </w:r>
      <w:r w:rsidR="001F5FAF">
        <w:rPr>
          <w:rFonts w:ascii="Times New Roman" w:hAnsi="Times New Roman" w:cs="Times New Roman"/>
        </w:rPr>
        <w:t>, in part because they were fighting these powerful and now well-organized business interests.</w:t>
      </w:r>
    </w:p>
    <w:p w14:paraId="34F1BEF1" w14:textId="1ED33178" w:rsidR="00F933CB" w:rsidRDefault="00177289" w:rsidP="00F933CB">
      <w:pPr>
        <w:spacing w:before="100" w:after="100"/>
        <w:ind w:left="-180" w:right="-180" w:firstLine="900"/>
        <w:jc w:val="both"/>
        <w:rPr>
          <w:rFonts w:ascii="Times New Roman" w:hAnsi="Times New Roman" w:cs="Times New Roman"/>
        </w:rPr>
      </w:pPr>
      <w:r>
        <w:rPr>
          <w:rFonts w:ascii="Times New Roman" w:hAnsi="Times New Roman" w:cs="Times New Roman"/>
        </w:rPr>
        <w:t xml:space="preserve">There remains a </w:t>
      </w:r>
      <w:r w:rsidR="00217D19">
        <w:rPr>
          <w:rFonts w:ascii="Times New Roman" w:hAnsi="Times New Roman" w:cs="Times New Roman"/>
        </w:rPr>
        <w:t xml:space="preserve">final </w:t>
      </w:r>
      <w:r>
        <w:rPr>
          <w:rFonts w:ascii="Times New Roman" w:hAnsi="Times New Roman" w:cs="Times New Roman"/>
        </w:rPr>
        <w:t>question, which is why the anti-monopoly sentiment dissipated in the 1970s in both political parties and in the public at large. There are two (non-mutually exclusive) explanations. The first is that antitrust ha</w:t>
      </w:r>
      <w:r w:rsidR="00F933CB">
        <w:rPr>
          <w:rFonts w:ascii="Times New Roman" w:hAnsi="Times New Roman" w:cs="Times New Roman"/>
        </w:rPr>
        <w:t>d</w:t>
      </w:r>
      <w:r>
        <w:rPr>
          <w:rFonts w:ascii="Times New Roman" w:hAnsi="Times New Roman" w:cs="Times New Roman"/>
        </w:rPr>
        <w:t xml:space="preserve"> been a victim of its own success: thanks to antitrust enforcement, business was significantly less c</w:t>
      </w:r>
      <w:r w:rsidR="00F933CB">
        <w:rPr>
          <w:rFonts w:ascii="Times New Roman" w:hAnsi="Times New Roman" w:cs="Times New Roman"/>
        </w:rPr>
        <w:t>oncentrated in the 1960s. L</w:t>
      </w:r>
      <w:r>
        <w:rPr>
          <w:rFonts w:ascii="Times New Roman" w:hAnsi="Times New Roman" w:cs="Times New Roman"/>
        </w:rPr>
        <w:t xml:space="preserve">arge companies were also subject to regulation. </w:t>
      </w:r>
      <w:proofErr w:type="gramStart"/>
      <w:r>
        <w:rPr>
          <w:rFonts w:ascii="Times New Roman" w:hAnsi="Times New Roman" w:cs="Times New Roman"/>
        </w:rPr>
        <w:t>So</w:t>
      </w:r>
      <w:proofErr w:type="gramEnd"/>
      <w:r>
        <w:rPr>
          <w:rFonts w:ascii="Times New Roman" w:hAnsi="Times New Roman" w:cs="Times New Roman"/>
        </w:rPr>
        <w:t xml:space="preserve"> people may have lost their fear of concentrated economic power</w:t>
      </w:r>
      <w:del w:id="526" w:author="Sima Niondi" w:date="2021-10-12T15:50:00Z">
        <w:r w:rsidDel="00706B4C">
          <w:rPr>
            <w:rFonts w:ascii="Times New Roman" w:hAnsi="Times New Roman" w:cs="Times New Roman"/>
          </w:rPr>
          <w:delText>,</w:delText>
        </w:r>
      </w:del>
      <w:r>
        <w:rPr>
          <w:rFonts w:ascii="Times New Roman" w:hAnsi="Times New Roman" w:cs="Times New Roman"/>
        </w:rPr>
        <w:t xml:space="preserve"> because concentrated economic power was indeed less of an issue. Second, following the decline in economic growth experienced duri</w:t>
      </w:r>
      <w:r w:rsidR="00F933CB">
        <w:rPr>
          <w:rFonts w:ascii="Times New Roman" w:hAnsi="Times New Roman" w:cs="Times New Roman"/>
        </w:rPr>
        <w:t>ng the 1970s, the public</w:t>
      </w:r>
      <w:ins w:id="527" w:author="Sima Niondi" w:date="2021-10-12T15:51:00Z">
        <w:r w:rsidR="00706B4C">
          <w:rPr>
            <w:rFonts w:ascii="Times New Roman" w:hAnsi="Times New Roman" w:cs="Times New Roman"/>
          </w:rPr>
          <w:t>’s</w:t>
        </w:r>
      </w:ins>
      <w:r w:rsidR="00F933CB">
        <w:rPr>
          <w:rFonts w:ascii="Times New Roman" w:hAnsi="Times New Roman" w:cs="Times New Roman"/>
        </w:rPr>
        <w:t xml:space="preserve"> support for </w:t>
      </w:r>
      <w:r>
        <w:rPr>
          <w:rFonts w:ascii="Times New Roman" w:hAnsi="Times New Roman" w:cs="Times New Roman"/>
        </w:rPr>
        <w:t>pro-growth policies</w:t>
      </w:r>
      <w:r w:rsidR="00F933CB">
        <w:rPr>
          <w:rFonts w:ascii="Times New Roman" w:hAnsi="Times New Roman" w:cs="Times New Roman"/>
        </w:rPr>
        <w:t xml:space="preserve"> increased</w:t>
      </w:r>
      <w:r>
        <w:rPr>
          <w:rFonts w:ascii="Times New Roman" w:hAnsi="Times New Roman" w:cs="Times New Roman"/>
        </w:rPr>
        <w:t>. In this context, business interests were able (rightly or wrongly) to convince the public that</w:t>
      </w:r>
      <w:del w:id="528" w:author="Sima Niondi" w:date="2021-10-12T15:52:00Z">
        <w:r w:rsidDel="00706B4C">
          <w:rPr>
            <w:rFonts w:ascii="Times New Roman" w:hAnsi="Times New Roman" w:cs="Times New Roman"/>
          </w:rPr>
          <w:delText xml:space="preserve"> </w:delText>
        </w:r>
      </w:del>
      <w:del w:id="529" w:author="Sima Niondi" w:date="2021-10-12T15:51:00Z">
        <w:r w:rsidDel="00706B4C">
          <w:rPr>
            <w:rFonts w:ascii="Times New Roman" w:hAnsi="Times New Roman" w:cs="Times New Roman"/>
          </w:rPr>
          <w:delText>a</w:delText>
        </w:r>
      </w:del>
      <w:r>
        <w:rPr>
          <w:rFonts w:ascii="Times New Roman" w:hAnsi="Times New Roman" w:cs="Times New Roman"/>
        </w:rPr>
        <w:t xml:space="preserve"> lax antitrust en</w:t>
      </w:r>
      <w:r w:rsidR="00F933CB">
        <w:rPr>
          <w:rFonts w:ascii="Times New Roman" w:hAnsi="Times New Roman" w:cs="Times New Roman"/>
        </w:rPr>
        <w:t xml:space="preserve">forcement would be pro-growth. </w:t>
      </w:r>
    </w:p>
    <w:p w14:paraId="137845FD" w14:textId="5CDD6828" w:rsidR="002A4FF2" w:rsidRDefault="00177289" w:rsidP="00F933CB">
      <w:pPr>
        <w:spacing w:before="100" w:after="100"/>
        <w:ind w:left="-180" w:right="-180" w:firstLine="900"/>
        <w:jc w:val="both"/>
        <w:rPr>
          <w:rFonts w:ascii="Times New Roman" w:hAnsi="Times New Roman" w:cs="Times New Roman"/>
        </w:rPr>
      </w:pPr>
      <w:r>
        <w:rPr>
          <w:rFonts w:ascii="Times New Roman" w:hAnsi="Times New Roman" w:cs="Times New Roman"/>
        </w:rPr>
        <w:t>Regardless of the cause, the dissipation of public support for antitrust led to a kind of regulatory entropy: without continuing public pressure, regulators became cautious and increasingly susceptible to the blandishments of business. There is a significant difference, however, between the first and the second view. According to the first, the decline of antitrust enforcement is not entirely an interest-group story. It reflects popular opinion as well even if Congress did not weaken antitrust statutes (though it did reduce enforcement budgets for the FTC and the Department of Justice). Indeed, one might argue that regulators and judges were themselves being responsive to public opinion. According to the second, however, the story is one of a diffuse and unorganized public unable to defend its interests from powerful interest groups.</w:t>
      </w:r>
    </w:p>
    <w:bookmarkEnd w:id="408"/>
    <w:bookmarkEnd w:id="409"/>
    <w:p w14:paraId="56EA33CB" w14:textId="05587748" w:rsidR="004E78B2" w:rsidRDefault="004E78B2" w:rsidP="00F90323">
      <w:pPr>
        <w:pStyle w:val="Heading1"/>
        <w:spacing w:before="360" w:after="360"/>
      </w:pPr>
      <w:r>
        <w:t>Conclusion</w:t>
      </w:r>
    </w:p>
    <w:p w14:paraId="3A1E9169" w14:textId="6C69F47E" w:rsidR="00D60B22" w:rsidRDefault="00F933CB" w:rsidP="00BE2103">
      <w:pPr>
        <w:spacing w:before="100" w:after="100"/>
        <w:ind w:right="-180"/>
        <w:rPr>
          <w:rFonts w:ascii="Times New Roman" w:hAnsi="Times New Roman" w:cs="Times New Roman"/>
        </w:rPr>
      </w:pPr>
      <w:r>
        <w:rPr>
          <w:rFonts w:ascii="Times New Roman" w:hAnsi="Times New Roman" w:cs="Times New Roman"/>
        </w:rPr>
        <w:t>[to come]</w:t>
      </w:r>
    </w:p>
    <w:p w14:paraId="37D5751E" w14:textId="77777777" w:rsidR="00F933CB" w:rsidRDefault="00F933CB" w:rsidP="00BE2103">
      <w:pPr>
        <w:spacing w:before="100" w:after="100"/>
        <w:ind w:right="-180"/>
        <w:rPr>
          <w:rFonts w:ascii="Times New Roman" w:hAnsi="Times New Roman" w:cs="Times New Roman"/>
        </w:rPr>
      </w:pPr>
    </w:p>
    <w:p w14:paraId="11F0EF8E" w14:textId="27E938C9" w:rsidR="00D60B22" w:rsidRPr="00A07A84" w:rsidRDefault="00A07A84" w:rsidP="00A07A84">
      <w:pPr>
        <w:spacing w:before="100" w:after="100"/>
        <w:ind w:right="-180"/>
        <w:jc w:val="center"/>
        <w:rPr>
          <w:rFonts w:ascii="Times New Roman" w:hAnsi="Times New Roman" w:cs="Times New Roman"/>
          <w:b/>
          <w:bCs/>
        </w:rPr>
      </w:pPr>
      <w:r w:rsidRPr="00A07A84">
        <w:rPr>
          <w:rFonts w:ascii="Times New Roman" w:hAnsi="Times New Roman" w:cs="Times New Roman"/>
          <w:b/>
          <w:bCs/>
          <w:highlight w:val="yellow"/>
        </w:rPr>
        <w:t>NOTES:</w:t>
      </w:r>
    </w:p>
    <w:p w14:paraId="4F2301B6" w14:textId="306BBD56" w:rsidR="003D0A61" w:rsidRDefault="003D0A61" w:rsidP="00C057D4">
      <w:pPr>
        <w:spacing w:before="100" w:after="100"/>
        <w:ind w:right="-180"/>
        <w:rPr>
          <w:rFonts w:ascii="Times New Roman" w:hAnsi="Times New Roman" w:cs="Times New Roman"/>
          <w:highlight w:val="yellow"/>
        </w:rPr>
      </w:pPr>
      <w:r>
        <w:rPr>
          <w:rFonts w:ascii="Times New Roman" w:hAnsi="Times New Roman" w:cs="Times New Roman"/>
        </w:rPr>
        <w:tab/>
      </w:r>
      <w:r w:rsidRPr="00297D2B">
        <w:rPr>
          <w:rFonts w:ascii="Times New Roman" w:hAnsi="Times New Roman" w:cs="Times New Roman"/>
          <w:highlight w:val="yellow"/>
        </w:rPr>
        <w:t xml:space="preserve">[We need to work on this section, and I’m out of time for now. But a few points. (1) the salary differential reflects something like an exogenous shock; it has nothing to do with the incentives of interest groups, or a conscious decision by regulators or anyone else to weaken antitrust enforcement. It’s just not an interest group story. (2) By contrast, the reduction of resources for agencies </w:t>
      </w:r>
      <w:r w:rsidRPr="00297D2B">
        <w:rPr>
          <w:rFonts w:ascii="Times New Roman" w:hAnsi="Times New Roman" w:cs="Times New Roman"/>
          <w:highlight w:val="yellow"/>
          <w:u w:val="single"/>
        </w:rPr>
        <w:t>is</w:t>
      </w:r>
      <w:r w:rsidRPr="00297D2B">
        <w:rPr>
          <w:rFonts w:ascii="Times New Roman" w:hAnsi="Times New Roman" w:cs="Times New Roman"/>
          <w:highlight w:val="yellow"/>
        </w:rPr>
        <w:t xml:space="preserve"> a decision—by Congress, who we say reflects the public interest. </w:t>
      </w:r>
      <w:proofErr w:type="gramStart"/>
      <w:r w:rsidRPr="00297D2B">
        <w:rPr>
          <w:rFonts w:ascii="Times New Roman" w:hAnsi="Times New Roman" w:cs="Times New Roman"/>
          <w:highlight w:val="yellow"/>
        </w:rPr>
        <w:t>So</w:t>
      </w:r>
      <w:proofErr w:type="gramEnd"/>
      <w:r w:rsidRPr="00297D2B">
        <w:rPr>
          <w:rFonts w:ascii="Times New Roman" w:hAnsi="Times New Roman" w:cs="Times New Roman"/>
          <w:highlight w:val="yellow"/>
        </w:rPr>
        <w:t xml:space="preserve"> this complicates our story. Maybe interest groups have given up trying to get the law changed—that </w:t>
      </w:r>
      <w:r w:rsidRPr="00297D2B">
        <w:rPr>
          <w:rFonts w:ascii="Times New Roman" w:hAnsi="Times New Roman" w:cs="Times New Roman"/>
          <w:highlight w:val="yellow"/>
        </w:rPr>
        <w:lastRenderedPageBreak/>
        <w:t xml:space="preserve">would meet political resistance—but have figured out that they can reduce antitrust enforcement in a less transparent way by working through the budget. </w:t>
      </w:r>
      <w:commentRangeStart w:id="530"/>
      <w:r w:rsidRPr="00297D2B">
        <w:rPr>
          <w:rFonts w:ascii="Times New Roman" w:hAnsi="Times New Roman" w:cs="Times New Roman"/>
          <w:highlight w:val="yellow"/>
        </w:rPr>
        <w:t>We can make this claim just as speculation, or we could see if we can find evidence for it</w:t>
      </w:r>
      <w:commentRangeEnd w:id="530"/>
      <w:r>
        <w:rPr>
          <w:rStyle w:val="CommentReference"/>
        </w:rPr>
        <w:commentReference w:id="530"/>
      </w:r>
      <w:r w:rsidRPr="00297D2B">
        <w:rPr>
          <w:rFonts w:ascii="Times New Roman" w:hAnsi="Times New Roman" w:cs="Times New Roman"/>
          <w:highlight w:val="yellow"/>
        </w:rPr>
        <w:t>. (3) Finally, I don’t understand what is going in the remainder of this section. There seems to be a mismatch between figures and text, I’m not sure.]</w:t>
      </w:r>
    </w:p>
    <w:p w14:paraId="274F8C67" w14:textId="77777777" w:rsidR="003D0A61" w:rsidRDefault="003D0A61" w:rsidP="00C057D4">
      <w:pPr>
        <w:spacing w:before="100" w:after="100"/>
        <w:ind w:right="-180"/>
        <w:rPr>
          <w:rFonts w:ascii="Times New Roman" w:hAnsi="Times New Roman" w:cs="Times New Roman"/>
          <w:highlight w:val="yellow"/>
        </w:rPr>
      </w:pPr>
    </w:p>
    <w:p w14:paraId="2DEB215D" w14:textId="77777777" w:rsidR="003D0A61" w:rsidRDefault="003D0A61" w:rsidP="00C057D4">
      <w:pPr>
        <w:spacing w:before="100" w:after="100"/>
        <w:ind w:right="-180"/>
        <w:rPr>
          <w:rFonts w:ascii="Times New Roman" w:hAnsi="Times New Roman" w:cs="Times New Roman"/>
          <w:highlight w:val="yellow"/>
        </w:rPr>
      </w:pPr>
    </w:p>
    <w:p w14:paraId="28DAA3F6" w14:textId="31CA033E" w:rsidR="00C057D4" w:rsidRDefault="00C057D4" w:rsidP="00C057D4">
      <w:pPr>
        <w:spacing w:before="100" w:after="100"/>
        <w:ind w:right="-180"/>
        <w:rPr>
          <w:rFonts w:ascii="Times New Roman" w:hAnsi="Times New Roman" w:cs="Times New Roman"/>
          <w:highlight w:val="yellow"/>
        </w:rPr>
      </w:pPr>
      <w:r>
        <w:rPr>
          <w:rFonts w:ascii="Times New Roman" w:hAnsi="Times New Roman" w:cs="Times New Roman"/>
          <w:highlight w:val="yellow"/>
        </w:rPr>
        <w:t>To what extent this is just selection? To what extent does treatment through exposure is important as well?</w:t>
      </w:r>
    </w:p>
    <w:p w14:paraId="73FC782E" w14:textId="7BC45187" w:rsidR="00F86B43" w:rsidRDefault="00F86B43" w:rsidP="00C057D4">
      <w:pPr>
        <w:spacing w:before="100" w:after="100"/>
        <w:ind w:right="-180"/>
        <w:rPr>
          <w:rFonts w:ascii="Times New Roman" w:hAnsi="Times New Roman" w:cs="Times New Roman"/>
          <w:highlight w:val="yellow"/>
        </w:rPr>
      </w:pPr>
      <w:r>
        <w:rPr>
          <w:rFonts w:ascii="Times New Roman" w:hAnsi="Times New Roman" w:cs="Times New Roman"/>
          <w:highlight w:val="yellow"/>
        </w:rPr>
        <w:t>Academia, etc. allows you to dress-it-up better and do not show simply the selection in the judiciary.</w:t>
      </w:r>
    </w:p>
    <w:p w14:paraId="3578A10E" w14:textId="126F3385" w:rsidR="00F86B43" w:rsidRPr="00297D2B" w:rsidRDefault="00D67D3A" w:rsidP="00297D2B">
      <w:pPr>
        <w:spacing w:before="100" w:after="100"/>
        <w:ind w:right="-180"/>
        <w:rPr>
          <w:rFonts w:ascii="Times New Roman" w:hAnsi="Times New Roman" w:cs="Times New Roman"/>
          <w:highlight w:val="yellow"/>
        </w:rPr>
      </w:pPr>
      <w:r>
        <w:rPr>
          <w:rFonts w:ascii="Times New Roman" w:hAnsi="Times New Roman" w:cs="Times New Roman"/>
          <w:highlight w:val="yellow"/>
        </w:rPr>
        <w:t xml:space="preserve">Allows you to swing votes, convince lower courts, convince the public, etc. </w:t>
      </w:r>
      <w:bookmarkEnd w:id="0"/>
      <w:bookmarkEnd w:id="1"/>
    </w:p>
    <w:sectPr w:rsidR="00F86B43" w:rsidRPr="00297D2B" w:rsidSect="007A76C6">
      <w:pgSz w:w="12240" w:h="15840"/>
      <w:pgMar w:top="1440" w:right="1440" w:bottom="1440" w:left="1440" w:header="288" w:footer="28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4" w:author="Filippo Lancieri" w:date="2021-09-06T14:28:00Z" w:initials="FL">
    <w:p w14:paraId="3C303558" w14:textId="77777777" w:rsidR="00097EF8" w:rsidRDefault="00097EF8">
      <w:pPr>
        <w:pStyle w:val="CommentText"/>
      </w:pPr>
      <w:r>
        <w:rPr>
          <w:rStyle w:val="CommentReference"/>
        </w:rPr>
        <w:annotationRef/>
      </w:r>
      <w:r>
        <w:t>Maybe we can contact Philippon and get the source image? Or we can also replicate, though we do not have the original data</w:t>
      </w:r>
    </w:p>
    <w:p w14:paraId="35AC9077" w14:textId="77777777" w:rsidR="00097EF8" w:rsidRDefault="00097EF8">
      <w:pPr>
        <w:pStyle w:val="CommentText"/>
      </w:pPr>
    </w:p>
    <w:p w14:paraId="638D4342" w14:textId="56EC9219" w:rsidR="00097EF8" w:rsidRDefault="00097EF8">
      <w:pPr>
        <w:pStyle w:val="CommentText"/>
      </w:pPr>
      <w:r>
        <w:t>We will also need to contact Ghozal – CC Luigi and Eric</w:t>
      </w:r>
    </w:p>
  </w:comment>
  <w:comment w:id="149" w:author="Posner, Eric" w:date="2021-09-25T10:05:00Z" w:initials="PE">
    <w:p w14:paraId="41D658B8" w14:textId="77777777" w:rsidR="00097EF8" w:rsidRDefault="00097EF8" w:rsidP="00361F0E">
      <w:pPr>
        <w:pStyle w:val="CommentText"/>
      </w:pPr>
      <w:r>
        <w:rPr>
          <w:rStyle w:val="CommentReference"/>
        </w:rPr>
        <w:annotationRef/>
      </w:r>
      <w:r>
        <w:t>I’ve (partly) retained this for now, but we should drop it unless this theoretical distinction plays a role in the empirical analysis. I don’t see this so far. But for example, if we want to make the claim that the FTC makes decision that are more in the public interest than the DOJ does, maybe. But this argument is in tension with the earlier one. The FTC is more independent than the DOJ but it is also less democratically accountable. So which one would we expect to act more in the public interest?</w:t>
      </w:r>
    </w:p>
    <w:p w14:paraId="5716510D" w14:textId="77777777" w:rsidR="00097EF8" w:rsidRDefault="00097EF8" w:rsidP="00361F0E">
      <w:pPr>
        <w:pStyle w:val="CommentText"/>
      </w:pPr>
    </w:p>
    <w:p w14:paraId="0E304122" w14:textId="77777777" w:rsidR="00097EF8" w:rsidRDefault="00097EF8" w:rsidP="00361F0E">
      <w:pPr>
        <w:pStyle w:val="CommentText"/>
      </w:pPr>
    </w:p>
    <w:p w14:paraId="6C3F6DEC" w14:textId="77777777" w:rsidR="00097EF8" w:rsidRDefault="00097EF8" w:rsidP="00361F0E">
      <w:pPr>
        <w:pStyle w:val="CommentText"/>
      </w:pPr>
    </w:p>
    <w:p w14:paraId="5868D5E4" w14:textId="77777777" w:rsidR="00097EF8" w:rsidRDefault="00097EF8" w:rsidP="00361F0E">
      <w:pPr>
        <w:pStyle w:val="CommentText"/>
      </w:pPr>
      <w:r>
        <w:t>TRANSPARENCY HAS TO BE WELL-DEFINED.</w:t>
      </w:r>
    </w:p>
    <w:p w14:paraId="48E2800B" w14:textId="77777777" w:rsidR="00097EF8" w:rsidRDefault="00097EF8" w:rsidP="00361F0E">
      <w:pPr>
        <w:pStyle w:val="CommentText"/>
      </w:pPr>
      <w:r>
        <w:tab/>
        <w:t>It means something for Congress (budget is not transparent, direct law is transparent) – it means political accountability (how visible, how aware and what the impacts are)</w:t>
      </w:r>
    </w:p>
    <w:p w14:paraId="3456F545" w14:textId="77777777" w:rsidR="00097EF8" w:rsidRDefault="00097EF8" w:rsidP="00361F0E">
      <w:pPr>
        <w:pStyle w:val="CommentText"/>
      </w:pPr>
    </w:p>
    <w:p w14:paraId="070C38A7" w14:textId="77777777" w:rsidR="00097EF8" w:rsidRDefault="00097EF8" w:rsidP="00361F0E">
      <w:pPr>
        <w:pStyle w:val="CommentText"/>
      </w:pPr>
      <w:r>
        <w:t xml:space="preserve">Something else for regulators: transparency means public awareness and the capacity of pushback. </w:t>
      </w:r>
    </w:p>
    <w:p w14:paraId="7AE6174F" w14:textId="77777777" w:rsidR="00097EF8" w:rsidRDefault="00097EF8" w:rsidP="00361F0E">
      <w:pPr>
        <w:pStyle w:val="CommentText"/>
      </w:pPr>
    </w:p>
  </w:comment>
  <w:comment w:id="156" w:author="Posner, Eric" w:date="2021-09-25T10:08:00Z" w:initials="PE">
    <w:p w14:paraId="0BF596A0" w14:textId="77777777" w:rsidR="00097EF8" w:rsidRDefault="00097EF8" w:rsidP="00697909">
      <w:pPr>
        <w:pStyle w:val="CommentText"/>
      </w:pPr>
      <w:r>
        <w:rPr>
          <w:rStyle w:val="CommentReference"/>
        </w:rPr>
        <w:annotationRef/>
      </w:r>
      <w:r>
        <w:t>Does this do any work in our empirical analysis or is it superfluous?</w:t>
      </w:r>
    </w:p>
    <w:p w14:paraId="67A02B86" w14:textId="77777777" w:rsidR="00097EF8" w:rsidRDefault="00097EF8" w:rsidP="00697909">
      <w:pPr>
        <w:pStyle w:val="CommentText"/>
      </w:pPr>
    </w:p>
    <w:p w14:paraId="06B2A4C0" w14:textId="77777777" w:rsidR="00097EF8" w:rsidRDefault="00097EF8" w:rsidP="00697909">
      <w:pPr>
        <w:pStyle w:val="CommentText"/>
      </w:pPr>
      <w:r>
        <w:t xml:space="preserve">FML: I think it connects to the fact that Supreme Court justices were not appointed for their views on antitrust. </w:t>
      </w:r>
    </w:p>
  </w:comment>
  <w:comment w:id="342" w:author="Filippo Lancieri" w:date="2021-10-08T18:01:00Z" w:initials="FL">
    <w:p w14:paraId="32616FD4" w14:textId="1A756188" w:rsidR="00097EF8" w:rsidRDefault="00097EF8">
      <w:pPr>
        <w:pStyle w:val="CommentText"/>
      </w:pPr>
      <w:r>
        <w:rPr>
          <w:rStyle w:val="CommentReference"/>
        </w:rPr>
        <w:annotationRef/>
      </w:r>
      <w:r>
        <w:t>What do we say here? The data come from everywhere</w:t>
      </w:r>
    </w:p>
  </w:comment>
  <w:comment w:id="343" w:author="Sima Niondi" w:date="2021-10-12T10:18:00Z" w:initials="SN">
    <w:p w14:paraId="62D6DB28" w14:textId="67660F95" w:rsidR="00097EF8" w:rsidRDefault="00097EF8">
      <w:pPr>
        <w:pStyle w:val="CommentText"/>
      </w:pPr>
      <w:r>
        <w:rPr>
          <w:rStyle w:val="CommentReference"/>
        </w:rPr>
        <w:annotationRef/>
      </w:r>
      <w:r>
        <w:rPr>
          <w:noProof/>
        </w:rPr>
        <w:t>Newspaper articles, publically available professional profiles</w:t>
      </w:r>
    </w:p>
  </w:comment>
  <w:comment w:id="381" w:author="Filippo Lancieri" w:date="2021-10-10T16:47:00Z" w:initials="FL">
    <w:p w14:paraId="1D8B4C77" w14:textId="56BDE301" w:rsidR="00097EF8" w:rsidRDefault="00097EF8">
      <w:pPr>
        <w:pStyle w:val="CommentText"/>
      </w:pPr>
      <w:r>
        <w:rPr>
          <w:rStyle w:val="CommentReference"/>
        </w:rPr>
        <w:annotationRef/>
      </w:r>
      <w:r>
        <w:t>Check. It is definitely lower than 1975, but not sure that is lower than the previous period.</w:t>
      </w:r>
    </w:p>
  </w:comment>
  <w:comment w:id="385" w:author="Filippo Lancieri" w:date="2021-10-10T12:29:00Z" w:initials="FL">
    <w:p w14:paraId="6F6D430C" w14:textId="44B16757" w:rsidR="00097EF8" w:rsidRDefault="00097EF8">
      <w:pPr>
        <w:pStyle w:val="CommentText"/>
      </w:pPr>
      <w:r>
        <w:rPr>
          <w:rStyle w:val="CommentReference"/>
        </w:rPr>
        <w:annotationRef/>
      </w:r>
      <w:r>
        <w:t>Can we find data for how much litigation itself costs versus employees?</w:t>
      </w:r>
    </w:p>
  </w:comment>
  <w:comment w:id="398" w:author="Filippo Lancieri" w:date="2021-10-10T16:52:00Z" w:initials="FL">
    <w:p w14:paraId="24F103F9" w14:textId="31B5B66C" w:rsidR="00097EF8" w:rsidRDefault="00097EF8">
      <w:pPr>
        <w:pStyle w:val="CommentText"/>
      </w:pPr>
      <w:r>
        <w:rPr>
          <w:rStyle w:val="CommentReference"/>
        </w:rPr>
        <w:annotationRef/>
      </w:r>
      <w:r>
        <w:t>More cases like this one?</w:t>
      </w:r>
    </w:p>
  </w:comment>
  <w:comment w:id="443" w:author="Filippo Lancieri" w:date="2021-10-10T16:23:00Z" w:initials="FL">
    <w:p w14:paraId="1737FF4F" w14:textId="77777777" w:rsidR="00097EF8" w:rsidRDefault="00097EF8">
      <w:pPr>
        <w:pStyle w:val="CommentText"/>
      </w:pPr>
      <w:r>
        <w:rPr>
          <w:rStyle w:val="CommentReference"/>
        </w:rPr>
        <w:annotationRef/>
      </w:r>
      <w:r>
        <w:t>I guess these are not statistically significant?</w:t>
      </w:r>
    </w:p>
    <w:p w14:paraId="6B8E6AB1" w14:textId="77777777" w:rsidR="00097EF8" w:rsidRDefault="00097EF8">
      <w:pPr>
        <w:pStyle w:val="CommentText"/>
      </w:pPr>
    </w:p>
    <w:p w14:paraId="0F59490E" w14:textId="3000DD36" w:rsidR="00097EF8" w:rsidRDefault="00097EF8">
      <w:pPr>
        <w:pStyle w:val="CommentText"/>
      </w:pPr>
      <w:r>
        <w:t>Can we break this down only for the antitrust votes?</w:t>
      </w:r>
    </w:p>
  </w:comment>
  <w:comment w:id="530" w:author="Filippo Lancieri" w:date="2021-10-01T11:23:00Z" w:initials="FL">
    <w:p w14:paraId="304B49D6" w14:textId="77777777" w:rsidR="00097EF8" w:rsidRDefault="00097EF8" w:rsidP="003D0A61">
      <w:pPr>
        <w:pStyle w:val="CommentText"/>
      </w:pPr>
      <w:r>
        <w:rPr>
          <w:rStyle w:val="CommentReference"/>
        </w:rPr>
        <w:annotationRef/>
      </w:r>
      <w:r>
        <w:t>Is there any evidence that the budget shortfalls were deliberate and claimed? Or were they done in the shadows?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8D4342" w15:done="0"/>
  <w15:commentEx w15:paraId="7AE6174F" w15:done="0"/>
  <w15:commentEx w15:paraId="06B2A4C0" w15:done="0"/>
  <w15:commentEx w15:paraId="32616FD4" w15:done="0"/>
  <w15:commentEx w15:paraId="62D6DB28" w15:paraIdParent="32616FD4" w15:done="0"/>
  <w15:commentEx w15:paraId="1D8B4C77" w15:done="0"/>
  <w15:commentEx w15:paraId="6F6D430C" w15:done="0"/>
  <w15:commentEx w15:paraId="24F103F9" w15:done="0"/>
  <w15:commentEx w15:paraId="0F59490E" w15:done="0"/>
  <w15:commentEx w15:paraId="304B49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0A403" w16cex:dateUtc="2021-09-06T12:28:00Z"/>
  <w16cex:commentExtensible w16cex:durableId="250B05E6" w16cex:dateUtc="2021-10-08T16:01:00Z"/>
  <w16cex:commentExtensible w16cex:durableId="250D97BA" w16cex:dateUtc="2021-10-10T14:47:00Z"/>
  <w16cex:commentExtensible w16cex:durableId="250D5B18" w16cex:dateUtc="2021-10-10T10:29:00Z"/>
  <w16cex:commentExtensible w16cex:durableId="250D98E5" w16cex:dateUtc="2021-10-10T14:52:00Z"/>
  <w16cex:commentExtensible w16cex:durableId="250D91F0" w16cex:dateUtc="2021-10-10T14:23:00Z"/>
  <w16cex:commentExtensible w16cex:durableId="25016E3C" w16cex:dateUtc="2021-10-01T14: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8D4342" w16cid:durableId="24E0A403"/>
  <w16cid:commentId w16cid:paraId="7AE6174F" w16cid:durableId="25016298"/>
  <w16cid:commentId w16cid:paraId="06B2A4C0" w16cid:durableId="25016299"/>
  <w16cid:commentId w16cid:paraId="32616FD4" w16cid:durableId="250B05E6"/>
  <w16cid:commentId w16cid:paraId="62D6DB28" w16cid:durableId="250FDF5A"/>
  <w16cid:commentId w16cid:paraId="1D8B4C77" w16cid:durableId="250D97BA"/>
  <w16cid:commentId w16cid:paraId="6F6D430C" w16cid:durableId="250D5B18"/>
  <w16cid:commentId w16cid:paraId="24F103F9" w16cid:durableId="250D98E5"/>
  <w16cid:commentId w16cid:paraId="0F59490E" w16cid:durableId="250D91F0"/>
  <w16cid:commentId w16cid:paraId="304B49D6" w16cid:durableId="25016E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2542C0" w14:textId="77777777" w:rsidR="008442D3" w:rsidRDefault="008442D3" w:rsidP="00805A2F">
      <w:r>
        <w:separator/>
      </w:r>
    </w:p>
  </w:endnote>
  <w:endnote w:type="continuationSeparator" w:id="0">
    <w:p w14:paraId="2B8BC85D" w14:textId="77777777" w:rsidR="008442D3" w:rsidRDefault="008442D3" w:rsidP="00805A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G Times">
    <w:altName w:val="Times New Roman"/>
    <w:panose1 w:val="020B0604020202020204"/>
    <w:charset w:val="00"/>
    <w:family w:val="roman"/>
    <w:pitch w:val="variable"/>
    <w:sig w:usb0="00000003" w:usb1="00000000" w:usb2="00000000" w:usb3="00000000" w:csb0="00000001" w:csb1="00000000"/>
  </w:font>
  <w:font w:name="Segoe UI">
    <w:altName w:val="Arial"/>
    <w:panose1 w:val="020B0604020202020204"/>
    <w:charset w:val="00"/>
    <w:family w:val="swiss"/>
    <w:pitch w:val="variable"/>
    <w:sig w:usb0="E4002EFF" w:usb1="C000E47F" w:usb2="00000009" w:usb3="00000000" w:csb0="000001FF" w:csb1="00000000"/>
  </w:font>
  <w:font w:name="Times">
    <w:panose1 w:val="000000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708273"/>
      <w:docPartObj>
        <w:docPartGallery w:val="Page Numbers (Bottom of Page)"/>
        <w:docPartUnique/>
      </w:docPartObj>
    </w:sdtPr>
    <w:sdtEndPr>
      <w:rPr>
        <w:noProof/>
      </w:rPr>
    </w:sdtEndPr>
    <w:sdtContent>
      <w:p w14:paraId="2B8273AF" w14:textId="3B1AC58F" w:rsidR="00097EF8" w:rsidRDefault="00097EF8">
        <w:pPr>
          <w:pStyle w:val="Footer"/>
          <w:jc w:val="right"/>
        </w:pPr>
        <w:r>
          <w:fldChar w:fldCharType="begin"/>
        </w:r>
        <w:r>
          <w:instrText xml:space="preserve"> PAGE   \* MERGEFORMAT </w:instrText>
        </w:r>
        <w:r>
          <w:fldChar w:fldCharType="separate"/>
        </w:r>
        <w:r>
          <w:rPr>
            <w:noProof/>
          </w:rPr>
          <w:t>34</w:t>
        </w:r>
        <w:r>
          <w:rPr>
            <w:noProof/>
          </w:rPr>
          <w:fldChar w:fldCharType="end"/>
        </w:r>
      </w:p>
    </w:sdtContent>
  </w:sdt>
  <w:p w14:paraId="6F8B5AB2" w14:textId="77777777" w:rsidR="00097EF8" w:rsidRDefault="00097E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35960A" w14:textId="77777777" w:rsidR="008442D3" w:rsidRDefault="008442D3" w:rsidP="00805A2F">
      <w:r>
        <w:separator/>
      </w:r>
    </w:p>
  </w:footnote>
  <w:footnote w:type="continuationSeparator" w:id="0">
    <w:p w14:paraId="4F8F49C5" w14:textId="77777777" w:rsidR="008442D3" w:rsidRDefault="008442D3" w:rsidP="00805A2F">
      <w:r>
        <w:continuationSeparator/>
      </w:r>
    </w:p>
  </w:footnote>
  <w:footnote w:id="1">
    <w:p w14:paraId="76665301" w14:textId="4B4DE848"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We would like to thank Sima Biondi for superb research assistance. </w:t>
      </w:r>
    </w:p>
  </w:footnote>
  <w:footnote w:id="2">
    <w:p w14:paraId="54D78D39" w14:textId="074262AF"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Part I, below. </w:t>
      </w:r>
    </w:p>
  </w:footnote>
  <w:footnote w:id="3">
    <w:p w14:paraId="3B8AA754" w14:textId="538196E2"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for example, </w:t>
      </w:r>
      <w:r w:rsidRPr="0052227E">
        <w:rPr>
          <w:rFonts w:ascii="Times New Roman" w:hAnsi="Times New Roman"/>
        </w:rPr>
        <w:fldChar w:fldCharType="begin"/>
      </w:r>
      <w:r w:rsidRPr="0052227E">
        <w:rPr>
          <w:rFonts w:ascii="Times New Roman" w:hAnsi="Times New Roman"/>
        </w:rPr>
        <w:instrText xml:space="preserve"> ADDIN ZOTERO_ITEM CSL_CITATION {"citationID":"rkyt1rQE","properties":{"formattedCitation":"Robert Pitofsky, {\\i{}How the Chicago School Overshot the Mark: The Effect of Conservative Economic Analysis on US Antitrust} (Oxford University Press, 2008).","plainCitation":"Robert Pitofsky, How the Chicago School Overshot the Mark: The Effect of Conservative Economic Analysis on US Antitrust (Oxford University Press, 2008).","noteIndex":3},"citationItems":[{"id":1531,"uris":["http://zotero.org/users/1639190/items/N7T3SCCC"],"uri":["http://zotero.org/users/1639190/items/N7T3SCCC"],"itemData":{"id":1531,"type":"book","ISBN":"0-19-970675-1","publisher":"Oxford University Press","title":"How the Chicago School overshot the mark: the effect of conservative economic analysis on US antitrust","author":[{"family":"Pitofsky","given":"Robert"}],"issued":{"date-parts":[["2008"]]}}}],"schema":"https://github.com/citation-style-language/schema/raw/master/csl-citation.json"}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Robert Pitofsky, </w:t>
      </w:r>
      <w:r w:rsidRPr="0052227E">
        <w:rPr>
          <w:rFonts w:ascii="Times New Roman" w:hAnsi="Times New Roman"/>
          <w:i/>
          <w:iCs/>
        </w:rPr>
        <w:t>How the Chicago School Overshot the Mark: The Effect of Conservative Economic Analysis on US Antitrust</w:t>
      </w:r>
      <w:r w:rsidRPr="0052227E">
        <w:rPr>
          <w:rFonts w:ascii="Times New Roman" w:hAnsi="Times New Roman"/>
        </w:rPr>
        <w:t xml:space="preserve"> (Oxford University Press, 2008).</w:t>
      </w:r>
      <w:r w:rsidRPr="0052227E">
        <w:rPr>
          <w:rFonts w:ascii="Times New Roman" w:hAnsi="Times New Roman"/>
        </w:rPr>
        <w:fldChar w:fldCharType="end"/>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{"citationID":"a272b93gig7","properties":{"formattedCitation":"Lina Khan, \\uc0\\u8220{}Amazon\\uc0\\u8217{}s Antitrust Paradox,\\uc0\\u8221{} {\\i{}The Yale Law Journal} 126, no. 3 (2017): 710\\uc0\\u8211{}805.","plainCitation":"Lina Khan, “Amazon’s Antitrust Paradox,” The Yale Law Journal 126, no. 3 (2017): 710–805.","noteIndex":3},"citationItems":[{"id":1063,"uris":["http://zotero.org/users/1639190/items/VH7FH533"],"uri":["http://zotero.org/users/1639190/items/VH7FH533"],"itemData":{"id":1063,"type":"article-journal","container-title":"The Yale Law Journal","issue":"3","page":"710-805","title":"Amazon's Antitrust Paradox","volume":"126","author":[{"family":"Khan","given":"Lina"}],"issued":{"date-parts":[["2017"]]}}}],"schema":"https://github.com/citation-style-language/schema/raw/master/csl-citation.json"}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Lina Khan, “Amazon’s Antitrust Paradox,” </w:t>
      </w:r>
      <w:r w:rsidRPr="0052227E">
        <w:rPr>
          <w:rFonts w:ascii="Times New Roman" w:hAnsi="Times New Roman"/>
          <w:i/>
          <w:iCs/>
        </w:rPr>
        <w:t>The Yale Law Journal</w:t>
      </w:r>
      <w:r w:rsidRPr="0052227E">
        <w:rPr>
          <w:rFonts w:ascii="Times New Roman" w:hAnsi="Times New Roman"/>
        </w:rPr>
        <w:t xml:space="preserve"> 126, no. 3 (2017): 710–805.</w:t>
      </w:r>
      <w:r w:rsidRPr="0052227E">
        <w:rPr>
          <w:rFonts w:ascii="Times New Roman" w:hAnsi="Times New Roman"/>
        </w:rPr>
        <w:fldChar w:fldCharType="end"/>
      </w:r>
      <w:r w:rsidRPr="0052227E">
        <w:rPr>
          <w:rFonts w:ascii="Times New Roman" w:hAnsi="Times New Roman"/>
        </w:rPr>
        <w:t xml:space="preserve"> at 737.</w:t>
      </w:r>
    </w:p>
  </w:footnote>
  <w:footnote w:id="4">
    <w:p w14:paraId="52D664DE" w14:textId="2A1AA6A9"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for example, </w:t>
      </w:r>
      <w:r w:rsidRPr="0052227E">
        <w:rPr>
          <w:rFonts w:ascii="Times New Roman" w:hAnsi="Times New Roman"/>
        </w:rPr>
        <w:fldChar w:fldCharType="begin"/>
      </w:r>
      <w:r w:rsidRPr="0052227E">
        <w:rPr>
          <w:rFonts w:ascii="Times New Roman" w:hAnsi="Times New Roman"/>
        </w:rPr>
        <w:instrText xml:space="preserve"> ADDIN ZOTERO_ITEM CSL_CITATION {"citationID":"W8jT61rZ","properties":{"formattedCitation":"Amit Zac, \\uc0\\u8220{}Economic Inequality and Competition Law: A Comparative Analysis of the USA Antitrust Model,\\uc0\\u8221{} {\\i{}Available at SSRN}, 2020.","plainCitation":"Amit Zac, “Economic Inequality and Competition Law: A Comparative Analysis of the USA Antitrust Model,” Available at SSRN, 2020.","noteIndex":4},"citationItems":[{"id":5230,"uris":["http://zotero.org/users/1639190/items/F8R6DK7P"],"uri":["http://zotero.org/users/1639190/items/F8R6DK7P"],"itemData":{"id":5230,"type":"article-journal","container-title":"Available at SSRN","title":"Economic Inequality and Competition Law: A Comparative Analysis of the USA Antitrust Model","author":[{"family":"Zac","given":"Amit"}],"issued":{"date-parts":[["2020"]]}}}],"schema":"https://github.com/citation-style-language/schema/raw/master/csl-citation.json"}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Amit Zac, “Economic Inequality and Competition Law: A Comparative Analysis of the USA Antitrust Model,” </w:t>
      </w:r>
      <w:r w:rsidRPr="0052227E">
        <w:rPr>
          <w:rFonts w:ascii="Times New Roman" w:hAnsi="Times New Roman"/>
          <w:i/>
          <w:iCs/>
        </w:rPr>
        <w:t>Available at SSRN</w:t>
      </w:r>
      <w:r w:rsidRPr="0052227E">
        <w:rPr>
          <w:rFonts w:ascii="Times New Roman" w:hAnsi="Times New Roman"/>
        </w:rPr>
        <w:t>, 2020.</w:t>
      </w:r>
      <w:r w:rsidRPr="0052227E">
        <w:rPr>
          <w:rFonts w:ascii="Times New Roman" w:hAnsi="Times New Roman"/>
        </w:rPr>
        <w:fldChar w:fldCharType="end"/>
      </w:r>
      <w:r w:rsidRPr="0052227E">
        <w:rPr>
          <w:rFonts w:ascii="Times New Roman" w:hAnsi="Times New Roman"/>
        </w:rPr>
        <w:t xml:space="preserve"> and part I, below. </w:t>
      </w:r>
    </w:p>
  </w:footnote>
  <w:footnote w:id="5">
    <w:p w14:paraId="22966862" w14:textId="313CB553"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For example, Americans’ confidence on big business versus has fluctuated overtime, currently being at one of </w:t>
      </w:r>
      <w:proofErr w:type="gramStart"/>
      <w:r w:rsidRPr="0052227E">
        <w:rPr>
          <w:rFonts w:ascii="Times New Roman" w:hAnsi="Times New Roman"/>
        </w:rPr>
        <w:t>this historical lows</w:t>
      </w:r>
      <w:proofErr w:type="gramEnd"/>
      <w:r w:rsidRPr="0052227E">
        <w:rPr>
          <w:rFonts w:ascii="Times New Roman" w:hAnsi="Times New Roman"/>
        </w:rPr>
        <w:t xml:space="preserve">. See </w:t>
      </w:r>
      <w:r w:rsidRPr="0052227E">
        <w:rPr>
          <w:rFonts w:ascii="Times New Roman" w:hAnsi="Times New Roman"/>
        </w:rPr>
        <w:fldChar w:fldCharType="begin"/>
      </w:r>
      <w:r w:rsidRPr="0052227E">
        <w:rPr>
          <w:rFonts w:ascii="Times New Roman" w:hAnsi="Times New Roman"/>
        </w:rPr>
        <w:instrText xml:space="preserve"> ADDIN ZOTERO_ITEM CSL_CITATION {"citationID":"vXseJYQa","properties":{"formattedCitation":"Gallup Inc, \\uc0\\u8220{}Gallup Pools - Big Business,\\uc0\\u8221{} Gallup.com, July 2021, https://news.gallup.com/poll/5248/Big-Business.aspx.","plainCitation":"Gallup Inc, “Gallup Pools - Big Business,” Gallup.com, July 2021, https://news.gallup.com/poll/5248/Big-Business.aspx.","noteIndex":5},"citationItems":[{"id":5231,"uris":["http://zotero.org/users/1639190/items/K52WAM8C"],"uri":["http://zotero.org/users/1639190/items/K52WAM8C"],"itemData":{"id":5231,"type":"webpage","abstract":"Would you like to see major corporations have more influence in this nation, less influence, or keep their influence as it is now? In general, do you think there is too much, too little or about the right amount of government regulation of business and industry?","container-title":"Gallup.com","language":"en","note":"section: In Depth: Topics A to Z","title":"Gallup Pools - Big Business","URL":"https://news.gallup.com/poll/5248/Big-Business.aspx","author":[{"family":"Inc","given":"Gallup"}],"issued":{"date-parts":[["2021",7]]}}}],"schema":"https://github.com/citation-style-language/schema/raw/master/csl-citation.json"}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Gallup Inc, “Gallup Pools - Big Business,” Gallup.com, July 2021, https://news.gallup.com/poll/5248/Big-Business.aspx.</w:t>
      </w:r>
      <w:r w:rsidRPr="0052227E">
        <w:rPr>
          <w:rFonts w:ascii="Times New Roman" w:hAnsi="Times New Roman"/>
        </w:rPr>
        <w:fldChar w:fldCharType="end"/>
      </w:r>
      <w:r w:rsidRPr="0052227E">
        <w:rPr>
          <w:rFonts w:ascii="Times New Roman" w:hAnsi="Times New Roman"/>
        </w:rPr>
        <w:t xml:space="preserve">. This decrease has been particularly acute when tech companies are concerned—with most of the public wanting regulation—but applies across the board. </w:t>
      </w:r>
    </w:p>
  </w:footnote>
  <w:footnote w:id="6">
    <w:p w14:paraId="20D36FF0" w14:textId="4E78C9E0"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{"citationID":"hlKYLXvA","properties":{"formattedCitation":"Vivek Ghosal, \\uc0\\u8220{}Regime Shift in Antitrust Laws, Economics, and Enforcement,\\uc0\\u8221{} {\\i{}Journal of Competition Law and Economics} 7, no. 4 (2011): 733\\uc0\\u8211{}74.","plainCitation":"Vivek Ghosal, “Regime Shift in Antitrust Laws, Economics, and Enforcement,” Journal of Competition Law and Economics 7, no. 4 (2011): 733–74.","noteIndex":6},"citationItems":[{"id":4987,"uris":["http://zotero.org/users/1639190/items/N2Q5BZBH"],"uri":["http://zotero.org/users/1639190/items/N2Q5BZBH"],"itemData":{"id":4987,"type":"article-journal","container-title":"Journal of Competition Law and Economics","issue":"4","note":"ISBN: 1744-6422\npublisher: Oxford University Press","page":"733-774","title":"Regime shift in antitrust laws, economics, and enforcement","volume":"7","author":[{"family":"Ghosal","given":"Vivek"}],"issued":{"date-parts":[["2011"]]}}}],"schema":"https://github.com/citation-style-language/schema/raw/master/csl-citation.json"}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Vivek Ghosal, “Regime Shift in Antitrust Laws, Economics, and Enforcement,” </w:t>
      </w:r>
      <w:r w:rsidRPr="0052227E">
        <w:rPr>
          <w:rFonts w:ascii="Times New Roman" w:hAnsi="Times New Roman"/>
          <w:i/>
          <w:iCs/>
        </w:rPr>
        <w:t>Journal of Competition Law and Economics</w:t>
      </w:r>
      <w:r w:rsidRPr="0052227E">
        <w:rPr>
          <w:rFonts w:ascii="Times New Roman" w:hAnsi="Times New Roman"/>
        </w:rPr>
        <w:t xml:space="preserve"> 7, no. 4 (2011): 733–74.</w:t>
      </w:r>
      <w:r w:rsidRPr="0052227E">
        <w:rPr>
          <w:rFonts w:ascii="Times New Roman" w:hAnsi="Times New Roman"/>
        </w:rPr>
        <w:fldChar w:fldCharType="end"/>
      </w:r>
    </w:p>
  </w:footnote>
  <w:footnote w:id="7">
    <w:p w14:paraId="51020793" w14:textId="41251328"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In chained 2012 dollars - See </w:t>
      </w:r>
      <w:hyperlink r:id="rId1" w:history="1">
        <w:r w:rsidRPr="0052227E">
          <w:rPr>
            <w:rStyle w:val="Hyperlink"/>
            <w:rFonts w:ascii="Times New Roman" w:hAnsi="Times New Roman"/>
            <w:u w:val="none"/>
          </w:rPr>
          <w:t>https://fred.stlouisfed.org/series/GDPC1</w:t>
        </w:r>
      </w:hyperlink>
      <w:r w:rsidRPr="0052227E">
        <w:rPr>
          <w:rFonts w:ascii="Times New Roman" w:hAnsi="Times New Roman"/>
        </w:rPr>
        <w:t xml:space="preserve"> </w:t>
      </w:r>
    </w:p>
  </w:footnote>
  <w:footnote w:id="8">
    <w:p w14:paraId="40A44904" w14:textId="59796929"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From </w:t>
      </w:r>
      <w:r w:rsidRPr="0052227E">
        <w:rPr>
          <w:rFonts w:ascii="Times New Roman" w:hAnsi="Times New Roman"/>
        </w:rPr>
        <w:fldChar w:fldCharType="begin"/>
      </w:r>
      <w:r w:rsidRPr="0052227E">
        <w:rPr>
          <w:rFonts w:ascii="Times New Roman" w:hAnsi="Times New Roman"/>
        </w:rPr>
        <w:instrText xml:space="preserve"> ADDIN ZOTERO_ITEM CSL_CITATION {"citationID":"blHV0fRP","properties":{"formattedCitation":"Ghosal, \\uc0\\u8220{}Regime Shift in Antitrust Laws, Economics, and Enforcement.\\uc0\\u8221{}","plainCitation":"Ghosal, “Regime Shift in Antitrust Laws, Economics, and Enforcement.”","noteIndex":8},"citationItems":[{"id":4987,"uris":["http://zotero.org/users/1639190/items/N2Q5BZBH"],"uri":["http://zotero.org/users/1639190/items/N2Q5BZBH"],"itemData":{"id":4987,"type":"article-journal","container-title":"Journal of Competition Law and Economics","issue":"4","note":"ISBN: 1744-6422\npublisher: Oxford University Press","page":"733-774","title":"Regime shift in antitrust laws, economics, and enforcement","volume":"7","author":[{"family":"Ghosal","given":"Vivek"}],"issued":{"date-parts":[["2011"]]}}}],"schema":"https://github.com/citation-style-language/schema/raw/master/csl-citation.json"}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Ghosal, “Regime Shift in Antitrust Laws, Economics, and Enforcement.”</w:t>
      </w:r>
      <w:r w:rsidRPr="0052227E">
        <w:rPr>
          <w:rFonts w:ascii="Times New Roman" w:hAnsi="Times New Roman"/>
        </w:rPr>
        <w:fldChar w:fldCharType="end"/>
      </w:r>
    </w:p>
  </w:footnote>
  <w:footnote w:id="9">
    <w:p w14:paraId="26052111" w14:textId="7F71C32A"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TK8FcOo8","properties":{"formattedCitation":"Ghosal.","plainCitation":"Ghosal.","noteIndex":9},"citationItems":[{"id":4987,"uris":["http://zotero.org/users/1639190/items/N2Q5BZBH"],"uri":["http://zotero.org/users/1639190/items/N2Q5BZBH"],"itemData":{"id":4987,"type":"article-journal","container-title":"Journal of Competition Law and Economics","issue":"4","note":"ISBN: 1744-6422\npublisher: Oxford University Press","page":"733-774","title":"Regime shift in antitrust laws, economics, and enforcement","volume":"7","author":[{"family":"Ghosal","given":"Vivek"}],"issued":{"date-parts":[["2011"]]}}}],"schema":"https://github.com/citation-style-language/schema/raw/master/csl-citation.json"}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noProof/>
        </w:rPr>
        <w:t>Ghosal.</w:t>
      </w:r>
      <w:r w:rsidRPr="0052227E">
        <w:rPr>
          <w:rFonts w:ascii="Times New Roman" w:hAnsi="Times New Roman"/>
        </w:rPr>
        <w:fldChar w:fldCharType="end"/>
      </w:r>
      <w:r w:rsidRPr="0052227E">
        <w:rPr>
          <w:rFonts w:ascii="Times New Roman" w:hAnsi="Times New Roman"/>
        </w:rPr>
        <w:t xml:space="preserve"> at 770.</w:t>
      </w:r>
    </w:p>
  </w:footnote>
  <w:footnote w:id="10">
    <w:p w14:paraId="108F8329" w14:textId="6BDC1A86"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{"citationID":"s9RXSnPz","properties":{"formattedCitation":"Reza Rajabiun, \\uc0\\u8220{}Private Enforcement and Judicial Discretion in the Evolution of Antitrust in the United States,\\uc0\\u8221{} {\\i{}Journal of Competition Law and Economics} 8, no. 1 (2012): 187\\uc0\\u8211{}230.","plainCitation":"Reza Rajabiun, “Private Enforcement and Judicial Discretion in the Evolution of Antitrust in the United States,” Journal of Competition Law and Economics 8, no. 1 (2012): 187–230.","noteIndex":10},"citationItems":[{"id":4988,"uris":["http://zotero.org/users/1639190/items/NCRFDGNU"],"uri":["http://zotero.org/users/1639190/items/NCRFDGNU"],"itemData":{"id":4988,"type":"article-journal","container-title":"Journal of Competition Law and Economics","issue":"1","note":"ISBN: 1744-6422\npublisher: Oxford University Press","page":"187-230","title":"Private enforcement and judicial discretion in the evolution of antitrust in the United States","volume":"8","author":[{"family":"Rajabiun","given":"Reza"}],"issued":{"date-parts":[["2012"]]}}}],"schema":"https://github.com/citation-style-language/schema/raw/master/csl-citation.json"}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Reza Rajabiun, “Private Enforcement and Judicial Discretion in the Evolution of Antitrust in the United States,” </w:t>
      </w:r>
      <w:r w:rsidRPr="0052227E">
        <w:rPr>
          <w:rFonts w:ascii="Times New Roman" w:hAnsi="Times New Roman"/>
          <w:i/>
          <w:iCs/>
        </w:rPr>
        <w:t>Journal of Competition Law and Economics</w:t>
      </w:r>
      <w:r w:rsidRPr="0052227E">
        <w:rPr>
          <w:rFonts w:ascii="Times New Roman" w:hAnsi="Times New Roman"/>
        </w:rPr>
        <w:t xml:space="preserve"> 8, no. 1 (2012): 187–230.</w:t>
      </w:r>
      <w:r w:rsidRPr="0052227E">
        <w:rPr>
          <w:rFonts w:ascii="Times New Roman" w:hAnsi="Times New Roman"/>
        </w:rPr>
        <w:fldChar w:fldCharType="end"/>
      </w:r>
    </w:p>
  </w:footnote>
  <w:footnote w:id="11">
    <w:p w14:paraId="67E4614B" w14:textId="678CB70B"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lang w:val="pt-BR"/>
        </w:rPr>
        <w:fldChar w:fldCharType="begin"/>
      </w:r>
      <w:r w:rsidRPr="0052227E">
        <w:rPr>
          <w:rFonts w:ascii="Times New Roman" w:hAnsi="Times New Roman"/>
        </w:rPr>
        <w:instrText xml:space="preserve"> ADDIN ZOTERO_ITEM CSL_CITATION {"citationID":"psOCP1zD","properties":{"formattedCitation":"Spencer Smith, \\uc0\\u8220{}The Indirect Purchaser Rule and Private Enforcement of Antitrust Law: A Reassessment,\\uc0\\u8221{} {\\i{}Journal of Competition Law &amp; Economics}, 2021.","plainCitation":"Spencer Smith, “The Indirect Purchaser Rule and Private Enforcement of Antitrust Law: A Reassessment,” Journal of Competition Law &amp; Economics, 2021.","noteIndex":11},"citationItems":[{"id":4989,"uris":["http://zotero.org/users/1639190/items/UQVWH9DG"],"uri":["http://zotero.org/users/1639190/items/UQVWH9DG"],"itemData":{"id":4989,"type":"article-journal","container-title":"Journal of Competition Law &amp; Economics","title":"The Indirect Purchaser Rule and Private Enforcement of Antitrust Law: A Reassessment","author":[{"family":"Smith","given":"Spencer"}],"issued":{"date-parts":[["2021"]]}}}],"schema":"https://github.com/citation-style-language/schema/raw/master/csl-citation.json"} </w:instrText>
      </w:r>
      <w:r w:rsidRPr="0052227E">
        <w:rPr>
          <w:rFonts w:ascii="Times New Roman" w:hAnsi="Times New Roman"/>
          <w:lang w:val="pt-BR"/>
        </w:rPr>
        <w:fldChar w:fldCharType="separate"/>
      </w:r>
      <w:r w:rsidRPr="0052227E">
        <w:rPr>
          <w:rFonts w:ascii="Times New Roman" w:hAnsi="Times New Roman"/>
        </w:rPr>
        <w:t xml:space="preserve">Spencer Smith, “The Indirect Purchaser Rule and Private Enforcement of Antitrust Law: A Reassessment,” </w:t>
      </w:r>
      <w:r w:rsidRPr="0052227E">
        <w:rPr>
          <w:rFonts w:ascii="Times New Roman" w:hAnsi="Times New Roman"/>
          <w:i/>
          <w:iCs/>
        </w:rPr>
        <w:t>Journal of Competition Law &amp; Economics</w:t>
      </w:r>
      <w:r w:rsidRPr="0052227E">
        <w:rPr>
          <w:rFonts w:ascii="Times New Roman" w:hAnsi="Times New Roman"/>
        </w:rPr>
        <w:t>, 2021.</w:t>
      </w:r>
      <w:r w:rsidRPr="0052227E">
        <w:rPr>
          <w:rFonts w:ascii="Times New Roman" w:hAnsi="Times New Roman"/>
          <w:lang w:val="pt-BR"/>
        </w:rPr>
        <w:fldChar w:fldCharType="end"/>
      </w:r>
    </w:p>
  </w:footnote>
  <w:footnote w:id="12">
    <w:p w14:paraId="036EB2B3" w14:textId="1351890D"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{"citationID":"duSYBmzM","properties":{"formattedCitation":"Rajabiun, \\uc0\\u8220{}Private Enforcement and Judicial Discretion in the Evolution of Antitrust in the United States.\\uc0\\u8221{}","plainCitation":"Rajabiun, “Private Enforcement and Judicial Discretion in the Evolution of Antitrust in the United States.”","noteIndex":12},"citationItems":[{"id":4988,"uris":["http://zotero.org/users/1639190/items/NCRFDGNU"],"uri":["http://zotero.org/users/1639190/items/NCRFDGNU"],"itemData":{"id":4988,"type":"article-journal","container-title":"Journal of Competition Law and Economics","issue":"1","note":"ISBN: 1744-6422\npublisher: Oxford University Press","page":"187-230","title":"Private enforcement and judicial discretion in the evolution of antitrust in the United States","volume":"8","author":[{"family":"Rajabiun","given":"Reza"}],"issued":{"date-parts":[["2012"]]}}}],"schema":"https://github.com/citation-style-language/schema/raw/master/csl-citation.json"}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Rajabiun, “Private Enforcement and Judicial Discretion in the Evolution of Antitrust in the United States.”</w:t>
      </w:r>
      <w:r w:rsidRPr="0052227E">
        <w:rPr>
          <w:rFonts w:ascii="Times New Roman" w:hAnsi="Times New Roman"/>
        </w:rPr>
        <w:fldChar w:fldCharType="end"/>
      </w:r>
      <w:r w:rsidRPr="0052227E">
        <w:rPr>
          <w:rFonts w:ascii="Times New Roman" w:hAnsi="Times New Roman"/>
        </w:rPr>
        <w:t xml:space="preserve"> at 215-16.</w:t>
      </w:r>
    </w:p>
  </w:footnote>
  <w:footnote w:id="13">
    <w:p w14:paraId="4C759C23" w14:textId="75C7BAF0"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highlight w:val="yellow"/>
        </w:rPr>
        <w:t>XXXXXX</w:t>
      </w:r>
      <w:r w:rsidRPr="0052227E">
        <w:rPr>
          <w:rFonts w:ascii="Times New Roman" w:hAnsi="Times New Roman"/>
        </w:rPr>
        <w:t>.</w:t>
      </w:r>
    </w:p>
  </w:footnote>
  <w:footnote w:id="14">
    <w:p w14:paraId="2AE79B6E" w14:textId="59C3C8BB"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{"citationID":"Y10o3G2V","properties":{"formattedCitation":"Michael Kades, \\uc0\\u8220{}The State of US Federal Antitrust Enforcement,\\uc0\\u8221{} {\\i{}Washington: Washington Center for Equitable Growth}, 2019, https://equitablegrowth.org/research-paper/the-state-of-u-s-federal-antitrust-enforcement/?longform=true.","plainCitation":"Michael Kades, “The State of US Federal Antitrust Enforcement,” Washington: Washington Center for Equitable Growth, 2019, https://equitablegrowth.org/research-paper/the-state-of-u-s-federal-antitrust-enforcement/?longform=true.","noteIndex":14},"citationItems":[{"id":4991,"uris":["http://zotero.org/users/1639190/items/T3JXUHZU"],"uri":["http://zotero.org/users/1639190/items/T3JXUHZU"],"itemData":{"id":4991,"type":"article-journal","container-title":"Washington: Washington Center for Equitable Growth","title":"The state of US federal antitrust enforcement","URL":"https://equitablegrowth.org/research-paper/the-state-of-u-s-federal-antitrust-enforcement/?longform=true","author":[{"family":"Kades","given":"Michael"}],"issued":{"date-parts":[["2019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Michael Kades, “The State of US Federal Antitrust Enforcement,” </w:t>
      </w:r>
      <w:r w:rsidRPr="0052227E">
        <w:rPr>
          <w:rFonts w:ascii="Times New Roman" w:hAnsi="Times New Roman"/>
          <w:i/>
          <w:iCs/>
        </w:rPr>
        <w:t>Washington: Washington Center for Equitable Growth</w:t>
      </w:r>
      <w:r w:rsidRPr="0052227E">
        <w:rPr>
          <w:rFonts w:ascii="Times New Roman" w:hAnsi="Times New Roman"/>
        </w:rPr>
        <w:t>, 2019, https://equitablegrowth.org/research-paper/the-state-of-u-s-federal-antitrust-enforcement/?longform=true.</w:t>
      </w:r>
      <w:r w:rsidRPr="0052227E">
        <w:rPr>
          <w:rFonts w:ascii="Times New Roman" w:hAnsi="Times New Roman"/>
        </w:rPr>
        <w:fldChar w:fldCharType="end"/>
      </w:r>
    </w:p>
  </w:footnote>
  <w:footnote w:id="15">
    <w:p w14:paraId="339416DB" w14:textId="3F40EF4B"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{"citationID":"bAPcPEqt","properties":{"formattedCitation":"Rajabiun, \\uc0\\u8220{}Private Enforcement and Judicial Discretion in the Evolution of Antitrust in the United States.\\uc0\\u8221{}","plainCitation":"Rajabiun, “Private Enforcement and Judicial Discretion in the Evolution of Antitrust in the United States.”","noteIndex":15},"citationItems":[{"id":4988,"uris":["http://zotero.org/users/1639190/items/NCRFDGNU"],"uri":["http://zotero.org/users/1639190/items/NCRFDGNU"],"itemData":{"id":4988,"type":"article-journal","container-title":"Journal of Competition Law and Economics","issue":"1","note":"ISBN: 1744-6422\npublisher: Oxford University Press","page":"187-230","title":"Private enforcement and judicial discretion in the evolution of antitrust in the United States","volume":"8","author":[{"family":"Rajabiun","given":"Reza"}],"issued":{"date-parts":[["2012"]]}}}],"schema":"https://github.com/citation-style-language/schema/raw/master/csl-citation.json"}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Rajabiun, “Private Enforcement and Judicial Discretion in the Evolution of Antitrust in the United States.”</w:t>
      </w:r>
      <w:r w:rsidRPr="0052227E">
        <w:rPr>
          <w:rFonts w:ascii="Times New Roman" w:hAnsi="Times New Roman"/>
        </w:rPr>
        <w:fldChar w:fldCharType="end"/>
      </w:r>
    </w:p>
  </w:footnote>
  <w:footnote w:id="16">
    <w:p w14:paraId="7CFFEB91" w14:textId="0FABA9DD"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lang w:val="pt-BR"/>
        </w:rPr>
        <w:fldChar w:fldCharType="begin"/>
      </w:r>
      <w:r w:rsidRPr="0052227E">
        <w:rPr>
          <w:rFonts w:ascii="Times New Roman" w:hAnsi="Times New Roman"/>
        </w:rPr>
        <w:instrText xml:space="preserve"> ADDIN ZOTERO_ITEM CSL_CITATION {"citationID":"CWhA0MaO","properties":{"formattedCitation":"Kades, \\uc0\\u8220{}The State of US Federal Antitrust Enforcement.\\uc0\\u8221{}","plainCitation":"Kades, “The State of US Federal Antitrust Enforcement.”","noteIndex":16},"citationItems":[{"id":4991,"uris":["http://zotero.org/users/1639190/items/T3JXUHZU"],"uri":["http://zotero.org/users/1639190/items/T3JXUHZU"],"itemData":{"id":4991,"type":"article-journal","container-title":"Washington: Washington Center for Equitable Growth","title":"The state of US federal antitrust enforcement","URL":"https://equitablegrowth.org/research-paper/the-state-of-u-s-federal-antitrust-enforcement/?longform=true","author":[{"family":"Kades","given":"Michael"}],"issued":{"date-parts":[["2019"]]}}}],"schema":"https://github.com/citation-style-language/schema/raw/master/csl-citation.json"} </w:instrText>
      </w:r>
      <w:r w:rsidRPr="0052227E">
        <w:rPr>
          <w:rFonts w:ascii="Times New Roman" w:hAnsi="Times New Roman"/>
          <w:lang w:val="pt-BR"/>
        </w:rPr>
        <w:fldChar w:fldCharType="separate"/>
      </w:r>
      <w:r w:rsidRPr="0052227E">
        <w:rPr>
          <w:rFonts w:ascii="Times New Roman" w:hAnsi="Times New Roman"/>
        </w:rPr>
        <w:t>Kades, “The State of US Federal Antitrust Enforcement.”</w:t>
      </w:r>
      <w:r w:rsidRPr="0052227E">
        <w:rPr>
          <w:rFonts w:ascii="Times New Roman" w:hAnsi="Times New Roman"/>
          <w:lang w:val="pt-BR"/>
        </w:rPr>
        <w:fldChar w:fldCharType="end"/>
      </w:r>
    </w:p>
  </w:footnote>
  <w:footnote w:id="17">
    <w:p w14:paraId="536297C7" w14:textId="2B61957C"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{"citationID":"QkiRezs4","properties":{"formattedCitation":"Alex Kantrowitz, \\uc0\\u8220{}\\uc0\\u8216{}A Breathtaking Constraint on Capacity\\uc0\\u8217{}: Internal FTC Memo Announces Major Cuts Ahead of Tech Giant Action,\\uc0\\u8221{} n.d., https://bigtechnology.substack.com/p/a-breathtaking-constraint-on-capacity.","plainCitation":"Alex Kantrowitz, “‘A Breathtaking Constraint on Capacity’: Internal FTC Memo Announces Major Cuts Ahead of Tech Giant Action,” n.d., https://bigtechnology.substack.com/p/a-breathtaking-constraint-on-capacity.","noteIndex":17},"citationItems":[{"id":2266,"uris":["http://zotero.org/users/1639190/items/FS8F6KTU"],"uri":["http://zotero.org/users/1639190/items/FS8F6KTU"],"itemData":{"id":2266,"type":"webpage","abstract":"FTC executive director David Robbins tells staff the agency will cut its case costs, freeze hiring, and lower IT spending as its resources dry up","title":"‘A Breathtaking Constraint on Capacity’: Internal FTC Memo Announces Major Cuts Ahead of Tech Giant Action","title-short":"‘A Breathtaking Constraint on Capacity’","URL":"https://bigtechnology.substack.com/p/a-breathtaking-constraint-on-capacity","author":[{"family":"Kantrowitz","given":"Alex"}]}}],"schema":"https://github.com/citation-style-language/schema/raw/master/csl-citation.json"}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Alex Kantrowitz, “‘A Breathtaking Constraint on Capacity’: Internal FTC Memo Announces Major Cuts Ahead of Tech Giant Action,” n.d., https://bigtechnology.substack.com/p/a-breathtaking-constraint-on-capacity.</w:t>
      </w:r>
      <w:r w:rsidRPr="0052227E">
        <w:rPr>
          <w:rFonts w:ascii="Times New Roman" w:hAnsi="Times New Roman"/>
        </w:rPr>
        <w:fldChar w:fldCharType="end"/>
      </w:r>
    </w:p>
  </w:footnote>
  <w:footnote w:id="18">
    <w:p w14:paraId="3CF29DA1" w14:textId="1DE3F79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{"citationID":"9NJeyND2","properties":{"formattedCitation":"Germ\\uc0\\u225{}n Guti\\uc0\\u233{}rrez and Thomas Philippon, \\uc0\\u8220{}How EU Markets Became More Competitive than US Markets: A Study of Institutional Drift,\\uc0\\u8221{} 2018.","plainCitation":"Germán Gutiérrez and Thomas Philippon, “How EU Markets Became More Competitive than US Markets: A Study of Institutional Drift,” 2018.","noteIndex":18},"citationItems":[{"id":4990,"uris":["http://zotero.org/users/1639190/items/SBAME9G6"],"uri":["http://zotero.org/users/1639190/items/SBAME9G6"],"itemData":{"id":4990,"type":"article-journal","note":"publisher: National Bureau of Economic Research New York,","title":"How EU markets became more competitive than US markets: A study of institutional drift","author":[{"family":"Gutiérrez","given":"Germán"},{"family":"Philippon","given":"Thomas"}],"issued":{"date-parts":[["2018"]]}}}],"schema":"https://github.com/citation-style-language/schema/raw/master/csl-citation.json"}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Germán Gutiérrez and Thomas Philippon, “How EU Markets Became More Competitive than US Markets: A Study of Institutional Drift,” 2018.</w:t>
      </w:r>
      <w:r w:rsidRPr="0052227E">
        <w:rPr>
          <w:rFonts w:ascii="Times New Roman" w:hAnsi="Times New Roman"/>
        </w:rPr>
        <w:fldChar w:fldCharType="end"/>
      </w:r>
    </w:p>
  </w:footnote>
  <w:footnote w:id="19">
    <w:p w14:paraId="70368EA9" w14:textId="173554B8"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{"citationID":"OZ594FW6","properties":{"formattedCitation":"Gustavo Grullon, Yelena Larkin, and Roni Michaely, \\uc0\\u8220{}Are US Industries Becoming More Concentrated?,\\uc0\\u8221{} {\\i{}Review of Finance} 23, no. 4 (2019): 697\\uc0\\u8211{}743.","plainCitation":"Gustavo Grullon, Yelena Larkin, and Roni Michaely, “Are US Industries Becoming More Concentrated?,” Review of Finance 23, no. 4 (2019): 697–743.","noteIndex":19},"citationItems":[{"id":4999,"uris":["http://zotero.org/users/1639190/items/6K73PRZS"],"uri":["http://zotero.org/users/1639190/items/6K73PRZS"],"itemData":{"id":4999,"type":"article-journal","container-title":"Review of Finance","issue":"4","note":"ISBN: 1572-3097\npublisher: Oxford University Press","page":"697-743","title":"Are US industries becoming more concentrated?","volume":"23","author":[{"family":"Grullon","given":"Gustavo"},{"family":"Larkin","given":"Yelena"},{"family":"Michaely","given":"Roni"}],"issued":{"date-parts":[["2019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Gustavo Grullon, Yelena Larkin, and Roni Michaely, “Are US Industries Becoming More Concentrated?,” </w:t>
      </w:r>
      <w:r w:rsidRPr="0052227E">
        <w:rPr>
          <w:rFonts w:ascii="Times New Roman" w:hAnsi="Times New Roman"/>
          <w:i/>
          <w:iCs/>
        </w:rPr>
        <w:t>Review of Finance</w:t>
      </w:r>
      <w:r w:rsidRPr="0052227E">
        <w:rPr>
          <w:rFonts w:ascii="Times New Roman" w:hAnsi="Times New Roman"/>
        </w:rPr>
        <w:t xml:space="preserve"> 23, no. 4 (2019): 697–743.</w:t>
      </w:r>
      <w:r w:rsidRPr="0052227E">
        <w:rPr>
          <w:rFonts w:ascii="Times New Roman" w:hAnsi="Times New Roman"/>
        </w:rPr>
        <w:fldChar w:fldCharType="end"/>
      </w:r>
    </w:p>
  </w:footnote>
  <w:footnote w:id="20">
    <w:p w14:paraId="587C4B0D" w14:textId="274315BB"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{"citationID":"KADjBiLy","properties":{"formattedCitation":"David Autor et al., \\uc0\\u8220{}Concentrating on the Fall of the Labor Share,\\uc0\\u8221{} {\\i{}American Economic Review} 107, no. 5 (2017): 180\\uc0\\u8211{}85.","plainCitation":"David Autor et al., “Concentrating on the Fall of the Labor Share,” American Economic Review 107, no. 5 (2017): 180–85.","noteIndex":20},"citationItems":[{"id":5000,"uris":["http://zotero.org/users/1639190/items/UWVA9FQ7"],"uri":["http://zotero.org/users/1639190/items/UWVA9FQ7"],"itemData":{"id":5000,"type":"article-journal","container-title":"American Economic Review","issue":"5","note":"ISBN: 0002-8282","page":"180-85","title":"Concentrating on the Fall of the Labor Share","volume":"107","author":[{"family":"Autor","given":"David"},{"family":"Dorn","given":"David"},{"family":"Katz","given":"Lawrence"},{"family":"Patterson","given":"Christina"},{"family":"Van Reenen","given":"John"}],"issued":{"date-parts":[["2017"]]}}}],"schema":"https://github.com/citation-style-language/schema/raw/master/csl-citation.json"}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David Autor et al., “Concentrating on the Fall of the Labor Share,” </w:t>
      </w:r>
      <w:r w:rsidRPr="0052227E">
        <w:rPr>
          <w:rFonts w:ascii="Times New Roman" w:hAnsi="Times New Roman"/>
          <w:i/>
          <w:iCs/>
        </w:rPr>
        <w:t>American Economic Review</w:t>
      </w:r>
      <w:r w:rsidRPr="0052227E">
        <w:rPr>
          <w:rFonts w:ascii="Times New Roman" w:hAnsi="Times New Roman"/>
        </w:rPr>
        <w:t xml:space="preserve"> 107, no. 5 (2017): 180–85.</w:t>
      </w:r>
      <w:r w:rsidRPr="0052227E">
        <w:rPr>
          <w:rFonts w:ascii="Times New Roman" w:hAnsi="Times New Roman"/>
        </w:rPr>
        <w:fldChar w:fldCharType="end"/>
      </w:r>
    </w:p>
  </w:footnote>
  <w:footnote w:id="21">
    <w:p w14:paraId="36E932D7" w14:textId="040B2C24"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{"citationID":"c6O0C7SX","properties":{"formattedCitation":"Matias Covarrubias, Germ\\uc0\\u225{}n Guti\\uc0\\u233{}rrez, and Thomas Philippon, \\uc0\\u8220{}From Good to Bad Concentration? US Industries over the Past 30 Years,\\uc0\\u8221{} {\\i{}NBER Macroeconomics Annual} 34, no. 1 (2020): 1\\uc0\\u8211{}46.","plainCitation":"Matias Covarrubias, Germán Gutiérrez, and Thomas Philippon, “From Good to Bad Concentration? US Industries over the Past 30 Years,” NBER Macroeconomics Annual 34, no. 1 (2020): 1–46.","noteIndex":21},"citationItems":[{"id":5001,"uris":["http://zotero.org/users/1639190/items/EFTSMTP2"],"uri":["http://zotero.org/users/1639190/items/EFTSMTP2"],"itemData":{"id":5001,"type":"article-journal","container-title":"NBER Macroeconomics Annual","issue":"1","note":"ISBN: 0889-3365\npublisher: The University of Chicago Press Chicago, IL","page":"1-46","title":"From Good to Bad Concentration? US Industries over the past 30 years","volume":"34","author":[{"family":"Covarrubias","given":"Matias"},{"family":"Gutiérrez","given":"Germán"},{"family":"Philippon","given":"Thomas"}],"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Matias Covarrubias, Germán Gutiérrez, and Thomas Philippon, “From Good to Bad Concentration? US Industries over the Past 30 Years,” </w:t>
      </w:r>
      <w:r w:rsidRPr="0052227E">
        <w:rPr>
          <w:rFonts w:ascii="Times New Roman" w:hAnsi="Times New Roman"/>
          <w:i/>
          <w:iCs/>
        </w:rPr>
        <w:t>NBER Macroeconomics Annual</w:t>
      </w:r>
      <w:r w:rsidRPr="0052227E">
        <w:rPr>
          <w:rFonts w:ascii="Times New Roman" w:hAnsi="Times New Roman"/>
        </w:rPr>
        <w:t xml:space="preserve"> 34, no. 1 (2020): 1–46.</w:t>
      </w:r>
      <w:r w:rsidRPr="0052227E">
        <w:rPr>
          <w:rFonts w:ascii="Times New Roman" w:hAnsi="Times New Roman"/>
        </w:rPr>
        <w:fldChar w:fldCharType="end"/>
      </w:r>
    </w:p>
  </w:footnote>
  <w:footnote w:id="22">
    <w:p w14:paraId="4F010081" w14:textId="425178C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{"citationID":"tb5Clf9C","properties":{"formattedCitation":"Esteban Rossi-Hansberg, Pierre-Daniel Sarte, and Nicholas Trachter, \\uc0\\u8220{}Diverging Trends in National and Local Concentration\\uc0\\u8221{} (National Bureau of Economic Research, 2018).","plainCitation":"Esteban Rossi-Hansberg, Pierre-Daniel Sarte, and Nicholas Trachter, “Diverging Trends in National and Local Concentration” (National Bureau of Economic Research, 2018).","noteIndex":22},"citationItems":[{"id":5002,"uris":["http://zotero.org/users/1639190/items/E5QIYPYM"],"uri":["http://zotero.org/users/1639190/items/E5QIYPYM"],"itemData":{"id":5002,"type":"report","publisher":"National Bureau of Economic Research","title":"Diverging trends in national and local concentration","author":[{"family":"Rossi-Hansberg","given":"Esteban"},{"family":"Sarte","given":"Pierre-Daniel"},{"family":"Trachter","given":"Nicholas"}],"issued":{"date-parts":[["2018"]]}},"locator":"-"}],"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Esteban Rossi-Hansberg, Pierre-Daniel Sarte, and Nicholas Trachter, “Diverging Trends in National and Local Concentration” (National Bureau of Economic Research, 2018).</w:t>
      </w:r>
      <w:r w:rsidRPr="0052227E">
        <w:rPr>
          <w:rFonts w:ascii="Times New Roman" w:hAnsi="Times New Roman"/>
        </w:rPr>
        <w:fldChar w:fldCharType="end"/>
      </w:r>
    </w:p>
  </w:footnote>
  <w:footnote w:id="23">
    <w:p w14:paraId="4632F5CC" w14:textId="2AE8D66B"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{"citationID":"HvlQrvsT","properties":{"formattedCitation":"Harold Demsetz, \\uc0\\u8220{}Industry Structure, Market Rivalry, and Public Policy,\\uc0\\u8221{} {\\i{}The Journal of Law and Economics} 16, no. 1 (1973): 1\\uc0\\u8211{}9.","plainCitation":"Harold Demsetz, “Industry Structure, Market Rivalry, and Public Policy,” The Journal of Law and Economics 16, no. 1 (1973): 1–9.","noteIndex":23},"citationItems":[{"id":5003,"uris":["http://zotero.org/users/1639190/items/YJDKAKIL"],"uri":["http://zotero.org/users/1639190/items/YJDKAKIL"],"itemData":{"id":5003,"type":"article-journal","container-title":"The Journal of Law and Economics","issue":"1","note":"ISBN: 0022-2186\npublisher: The University of Chicago Law School","page":"1-9","title":"Industry structure, market rivalry, and public policy","volume":"16","author":[{"family":"Demsetz","given":"Harold"}],"issued":{"date-parts":[["1973"]]}}}],"schema":"https://github.com/citation-style-language/schema/raw/master/csl-citation.json"}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Harold Demsetz, “Industry Structure, Market Rivalry, and Public Policy,” </w:t>
      </w:r>
      <w:r w:rsidRPr="0052227E">
        <w:rPr>
          <w:rFonts w:ascii="Times New Roman" w:hAnsi="Times New Roman"/>
          <w:i/>
          <w:iCs/>
        </w:rPr>
        <w:t>The Journal of Law and Economics</w:t>
      </w:r>
      <w:r w:rsidRPr="0052227E">
        <w:rPr>
          <w:rFonts w:ascii="Times New Roman" w:hAnsi="Times New Roman"/>
        </w:rPr>
        <w:t xml:space="preserve"> 16, no. 1 (1973): 1–9.</w:t>
      </w:r>
      <w:r w:rsidRPr="0052227E">
        <w:rPr>
          <w:rFonts w:ascii="Times New Roman" w:hAnsi="Times New Roman"/>
        </w:rPr>
        <w:fldChar w:fldCharType="end"/>
      </w:r>
    </w:p>
  </w:footnote>
  <w:footnote w:id="24">
    <w:p w14:paraId="3239AF8E" w14:textId="19D46E0C"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{"citationID":"q2L9vS1F","properties":{"formattedCitation":"Jan De Loecker, Jan Eeckhout, and Gabriel Unger, \\uc0\\u8220{}The Rise of Market Power and the Macroeconomic Implications,\\uc0\\u8221{} {\\i{}The Quarterly Journal of Economics} 135, no. 2 (2020): 561\\uc0\\u8211{}644.","plainCitation":"Jan De Loecker, Jan Eeckhout, and Gabriel Unger, “The Rise of Market Power and the Macroeconomic Implications,” The Quarterly Journal of Economics 135, no. 2 (2020): 561–644.","noteIndex":24},"citationItems":[{"id":5004,"uris":["http://zotero.org/users/1639190/items/JTQD6EH9"],"uri":["http://zotero.org/users/1639190/items/JTQD6EH9"],"itemData":{"id":5004,"type":"article-journal","container-title":"The Quarterly Journal of Economics","issue":"2","note":"ISBN: 0033-5533\npublisher: Oxford University Press","page":"561-644","title":"The rise of market power and the macroeconomic implications","volume":"135","author":[{"family":"De Loecker","given":"Jan"},{"family":"Eeckhout","given":"Jan"},{"family":"Unger","given":"Gabriel"}],"issued":{"date-parts":[["2020"]]}}}],"schema":"https://github.com/citation-style-language/schema/raw/master/csl-citation.json"}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Jan De Loecker, Jan Eeckhout, and Gabriel Unger, “The Rise of Market Power and the Macroeconomic Implications,” </w:t>
      </w:r>
      <w:r w:rsidRPr="0052227E">
        <w:rPr>
          <w:rFonts w:ascii="Times New Roman" w:hAnsi="Times New Roman"/>
          <w:i/>
          <w:iCs/>
        </w:rPr>
        <w:t>The Quarterly Journal of Economics</w:t>
      </w:r>
      <w:r w:rsidRPr="0052227E">
        <w:rPr>
          <w:rFonts w:ascii="Times New Roman" w:hAnsi="Times New Roman"/>
        </w:rPr>
        <w:t xml:space="preserve"> 135, no. 2 (2020): 561–644.</w:t>
      </w:r>
      <w:r w:rsidRPr="0052227E">
        <w:rPr>
          <w:rFonts w:ascii="Times New Roman" w:hAnsi="Times New Roman"/>
        </w:rPr>
        <w:fldChar w:fldCharType="end"/>
      </w:r>
    </w:p>
  </w:footnote>
  <w:footnote w:id="25">
    <w:p w14:paraId="172A4AC8" w14:textId="69CF01D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{"citationID":"rZZUiX7u","properties":{"formattedCitation":"Susanto Basu, \\uc0\\u8220{}Are Price-Cost Markups Rising in the United States? A Discussion of the Evidence,\\uc0\\u8221{} {\\i{}Journal of Economic Perspectives} 33, no. 3 (2019): 3\\uc0\\u8211{}22.","plainCitation":"Susanto Basu, “Are Price-Cost Markups Rising in the United States? A Discussion of the Evidence,” Journal of Economic Perspectives 33, no. 3 (2019): 3–22.","noteIndex":25},"citationItems":[{"id":5005,"uris":["http://zotero.org/users/1639190/items/S9A8GJUR"],"uri":["http://zotero.org/users/1639190/items/S9A8GJUR"],"itemData":{"id":5005,"type":"article-journal","container-title":"Journal of Economic Perspectives","issue":"3","note":"ISBN: 0895-3309","page":"3-22","title":"Are price-cost markups rising in the United States? A discussion of the evidence","volume":"33","author":[{"family":"Basu","given":"Susanto"}],"issued":{"date-parts":[["2019"]]}}}],"schema":"https://github.com/citation-style-language/schema/raw/master/csl-citation.json"}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Susanto Basu, “Are Price-Cost Markups Rising in the United States? A Discussion of the Evidence,” </w:t>
      </w:r>
      <w:r w:rsidRPr="0052227E">
        <w:rPr>
          <w:rFonts w:ascii="Times New Roman" w:hAnsi="Times New Roman"/>
          <w:i/>
          <w:iCs/>
        </w:rPr>
        <w:t>Journal of Economic Perspectives</w:t>
      </w:r>
      <w:r w:rsidRPr="0052227E">
        <w:rPr>
          <w:rFonts w:ascii="Times New Roman" w:hAnsi="Times New Roman"/>
        </w:rPr>
        <w:t xml:space="preserve"> 33, no. 3 (2019): 3–22.</w:t>
      </w:r>
      <w:r w:rsidRPr="0052227E">
        <w:rPr>
          <w:rFonts w:ascii="Times New Roman" w:hAnsi="Times New Roman"/>
        </w:rPr>
        <w:fldChar w:fldCharType="end"/>
      </w:r>
    </w:p>
  </w:footnote>
  <w:footnote w:id="26">
    <w:p w14:paraId="3C1A9AB9" w14:textId="61A32C24"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{"citationID":"QgAAI48u","properties":{"formattedCitation":"Simcha Barkai, \\uc0\\u8220{}Declining Labor and Capital Shares,\\uc0\\u8221{} {\\i{}The Journal of Finance} 75, no. 5 (2020): 2421\\uc0\\u8211{}63.","plainCitation":"Simcha Barkai, “Declining Labor and Capital Shares,” The Journal of Finance 75, no. 5 (2020): 2421–63.","noteIndex":26},"citationItems":[{"id":5006,"uris":["http://zotero.org/users/1639190/items/NTM24PW3"],"uri":["http://zotero.org/users/1639190/items/NTM24PW3"],"itemData":{"id":5006,"type":"article-journal","container-title":"The Journal of Finance","issue":"5","note":"ISBN: 0022-1082\npublisher: Wiley Online Library","page":"2421-2463","title":"Declining labor and capital shares","volume":"75","author":[{"family":"Barkai","given":"Simcha"}],"issued":{"date-parts":[["2020"]]}}}],"schema":"https://github.com/citation-style-language/schema/raw/master/csl-citation.json"}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Simcha Barkai, “Declining Labor and Capital Shares,” </w:t>
      </w:r>
      <w:r w:rsidRPr="0052227E">
        <w:rPr>
          <w:rFonts w:ascii="Times New Roman" w:hAnsi="Times New Roman"/>
          <w:i/>
          <w:iCs/>
        </w:rPr>
        <w:t>The Journal of Finance</w:t>
      </w:r>
      <w:r w:rsidRPr="0052227E">
        <w:rPr>
          <w:rFonts w:ascii="Times New Roman" w:hAnsi="Times New Roman"/>
        </w:rPr>
        <w:t xml:space="preserve"> 75, no. 5 (2020): 2421–63.</w:t>
      </w:r>
      <w:r w:rsidRPr="0052227E">
        <w:rPr>
          <w:rFonts w:ascii="Times New Roman" w:hAnsi="Times New Roman"/>
        </w:rPr>
        <w:fldChar w:fldCharType="end"/>
      </w:r>
    </w:p>
  </w:footnote>
  <w:footnote w:id="27">
    <w:p w14:paraId="00D417EC" w14:textId="6B62EF5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{"citationID":"gK7RIOZi","properties":{"formattedCitation":"Germ\\uc0\\u225{}n Guti\\uc0\\u233{}rrez and Thomas Philippon, \\uc0\\u8220{}Declining Competition and Investment in the US\\uc0\\u8221{} (National Bureau of Economic Research, 2017).","plainCitation":"Germán Gutiérrez and Thomas Philippon, “Declining Competition and Investment in the US” (National Bureau of Economic Research, 2017).","noteIndex":27},"citationItems":[{"id":5007,"uris":["http://zotero.org/users/1639190/items/KGC9H5IN"],"uri":["http://zotero.org/users/1639190/items/KGC9H5IN"],"itemData":{"id":5007,"type":"report","publisher":"National Bureau of Economic Research","title":"Declining Competition and Investment in the US","author":[{"family":"Gutiérrez","given":"Germán"},{"family":"Philippon","given":"Thomas"}],"issued":{"date-parts":[["2017"]]}}}],"schema":"https://github.com/citation-style-language/schema/raw/master/csl-citation.json"}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Germán Gutiérrez and Thomas Philippon, “Declining Competition and Investment in the US” (National Bureau of Economic Research, 2017).</w:t>
      </w:r>
      <w:r w:rsidRPr="0052227E">
        <w:rPr>
          <w:rFonts w:ascii="Times New Roman" w:hAnsi="Times New Roman"/>
        </w:rPr>
        <w:fldChar w:fldCharType="end"/>
      </w:r>
    </w:p>
  </w:footnote>
  <w:footnote w:id="28">
    <w:p w14:paraId="621D5B9E" w14:textId="1F6891F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{"citationID":"7EC4KQ1J","properties":{"formattedCitation":"Guti\\uc0\\u233{}rrez and Philippon.","plainCitation":"Gutiérrez and Philippon.","noteIndex":28},"citationItems":[{"id":5007,"uris":["http://zotero.org/users/1639190/items/KGC9H5IN"],"uri":["http://zotero.org/users/1639190/items/KGC9H5IN"],"itemData":{"id":5007,"type":"report","publisher":"National Bureau of Economic Research","title":"Declining Competition and Investment in the US","author":[{"family":"Gutiérrez","given":"Germán"},{"family":"Philippon","given":"Thomas"}],"issued":{"date-parts":[["2017"]]}}}],"schema":"https://github.com/citation-style-language/schema/raw/master/csl-citation.json"}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Gutiérrez and Philippon.</w:t>
      </w:r>
      <w:r w:rsidRPr="0052227E">
        <w:rPr>
          <w:rFonts w:ascii="Times New Roman" w:hAnsi="Times New Roman"/>
        </w:rPr>
        <w:fldChar w:fldCharType="end"/>
      </w:r>
    </w:p>
  </w:footnote>
  <w:footnote w:id="29">
    <w:p w14:paraId="1A0056A9" w14:textId="4604722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{"citationID":"krmLNupZ","properties":{"formattedCitation":"Grullon, Larkin, and Michaely, \\uc0\\u8220{}Are US Industries Becoming More Concentrated?\\uc0\\u8221{}","plainCitation":"Grullon, Larkin, and Michaely, “Are US Industries Becoming More Concentrated?”","noteIndex":29},"citationItems":[{"id":4999,"uris":["http://zotero.org/users/1639190/items/6K73PRZS"],"uri":["http://zotero.org/users/1639190/items/6K73PRZS"],"itemData":{"id":4999,"type":"article-journal","container-title":"Review of Finance","issue":"4","note":"ISBN: 1572-3097\npublisher: Oxford University Press","page":"697-743","title":"Are US industries becoming more concentrated?","volume":"23","author":[{"family":"Grullon","given":"Gustavo"},{"family":"Larkin","given":"Yelena"},{"family":"Michaely","given":"Roni"}],"issued":{"date-parts":[["2019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Grullon, Larkin, and Michaely, “Are US Industries Becoming More Concentrated?”</w:t>
      </w:r>
      <w:r w:rsidRPr="0052227E">
        <w:rPr>
          <w:rFonts w:ascii="Times New Roman" w:hAnsi="Times New Roman"/>
        </w:rPr>
        <w:fldChar w:fldCharType="end"/>
      </w:r>
    </w:p>
  </w:footnote>
  <w:footnote w:id="30">
    <w:p w14:paraId="3BAA0A16" w14:textId="54059ED1"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{"citationID":"HY1ODk99","properties":{"formattedCitation":"Barkai, \\uc0\\u8220{}Declining Labor and Capital Shares.\\uc0\\u8221{}","plainCitation":"Barkai, “Declining Labor and Capital Shares.”","noteIndex":30},"citationItems":[{"id":5006,"uris":["http://zotero.org/users/1639190/items/NTM24PW3"],"uri":["http://zotero.org/users/1639190/items/NTM24PW3"],"itemData":{"id":5006,"type":"article-journal","container-title":"The Journal of Finance","issue":"5","note":"ISBN: 0022-1082\npublisher: Wiley Online Library","page":"2421-2463","title":"Declining labor and capital shares","volume":"75","author":[{"family":"Barkai","given":"Simcha"}],"issued":{"date-parts":[["2020"]]}}}],"schema":"https://github.com/citation-style-language/schema/raw/master/csl-citation.json"}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Barkai, “Declining Labor and Capital Shares.”</w:t>
      </w:r>
      <w:r w:rsidRPr="0052227E">
        <w:rPr>
          <w:rFonts w:ascii="Times New Roman" w:hAnsi="Times New Roman"/>
        </w:rPr>
        <w:fldChar w:fldCharType="end"/>
      </w:r>
    </w:p>
  </w:footnote>
  <w:footnote w:id="31">
    <w:p w14:paraId="0781E30F" w14:textId="3DFE7C4A"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{"citationID":"3ds0EMGF","properties":{"formattedCitation":"Vanessa Alviarez, Keith Head, and Thierry Mayer, \\uc0\\u8220{}Global Giants and Local Stars: How Changes in Brand Ownership Affect Competition,\\uc0\\u8221{} 2020.","plainCitation":"Vanessa Alviarez, Keith Head, and Thierry Mayer, “Global Giants and Local Stars: How Changes in Brand Ownership Affect Competition,” 2020.","noteIndex":31},"citationItems":[{"id":5008,"uris":["http://zotero.org/users/1639190/items/RMR2SDID"],"uri":["http://zotero.org/users/1639190/items/RMR2SDID"],"itemData":{"id":5008,"type":"article-journal","note":"publisher: CEPR Discussion Paper No. DP14628","title":"Global giants and local stars: How changes in brand ownership affect competition","author":[{"family":"Alviarez","given":"Vanessa"},{"family":"Head","given":"Keith"},{"family":"Mayer","given":"Thierry"}],"issued":{"date-parts":[["2020"]]}}}],"schema":"https://github.com/citation-style-language/schema/raw/master/csl-citation.json"}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Vanessa Alviarez, Keith Head, and Thierry Mayer, “Global Giants and Local Stars: How Changes in Brand Ownership Affect Competition,” 2020.</w:t>
      </w:r>
      <w:r w:rsidRPr="0052227E">
        <w:rPr>
          <w:rFonts w:ascii="Times New Roman" w:hAnsi="Times New Roman"/>
        </w:rPr>
        <w:fldChar w:fldCharType="end"/>
      </w:r>
    </w:p>
  </w:footnote>
  <w:footnote w:id="32">
    <w:p w14:paraId="3A9442FD" w14:textId="33009993"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{"citationID":"Jw1qLWtm","properties":{"formattedCitation":"Thomas G. Wollmann, \\uc0\\u8220{}How to Get Away with Merger: Stealth Consolidation and Its Real Effects on US Healthcare\\uc0\\u8221{} (National Bureau of Economic Research, 2020).","plainCitation":"Thomas G. Wollmann, “How to Get Away with Merger: Stealth Consolidation and Its Real Effects on US Healthcare” (National Bureau of Economic Research, 2020).","noteIndex":32},"citationItems":[{"id":5009,"uris":["http://zotero.org/users/1639190/items/57Z6T65F"],"uri":["http://zotero.org/users/1639190/items/57Z6T65F"],"itemData":{"id":5009,"type":"report","note":"ISBN: 0898-2937","publisher":"National Bureau of Economic Research","title":"How to Get Away with Merger: Stealth Consolidation and Its Real Effects on US Healthcare","author":[{"family":"Wollmann","given":"Thomas G."}],"issued":{"date-parts":[["2020"]]}}}],"schema":"https://github.com/citation-style-language/schema/raw/master/csl-citation.json"}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Thomas G. Wollmann, “How to Get Away with Merger: Stealth Consolidation and Its Real Effects on US Healthcare” (National Bureau of Economic Research, 2020).</w:t>
      </w:r>
      <w:r w:rsidRPr="0052227E">
        <w:rPr>
          <w:rFonts w:ascii="Times New Roman" w:hAnsi="Times New Roman"/>
        </w:rPr>
        <w:fldChar w:fldCharType="end"/>
      </w:r>
    </w:p>
  </w:footnote>
  <w:footnote w:id="33">
    <w:p w14:paraId="659D438C" w14:textId="0ED93E85"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{"citationID":"iGRXTSu4","properties":{"formattedCitation":"Mara Faccio and Luigi Zingales, \\uc0\\u8220{}Political Determinants of Competition in the Mobile Telecommunication Industry,\\uc0\\u8221{} {\\i{}Review of Financial Studies (Forthcoming)}, 2021.","plainCitation":"Mara Faccio and Luigi Zingales, “Political Determinants of Competition in the Mobile Telecommunication Industry,” Review of Financial Studies (Forthcoming), 2021.","noteIndex":33},"citationItems":[{"id":5010,"uris":["http://zotero.org/users/1639190/items/7PVLS4ZA"],"uri":["http://zotero.org/users/1639190/items/7PVLS4ZA"],"itemData":{"id":5010,"type":"article-journal","container-title":"Review of Financial Studies (forthcoming)","title":"Political determinants of competition in the mobile telecommunication industry","author":[{"family":"Faccio","given":"Mara"},{"family":"Zingales","given":"Luigi"}],"issued":{"date-parts":[["2021"]]}}}],"schema":"https://github.com/citation-style-language/schema/raw/master/csl-citation.json"}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Mara Faccio and Luigi Zingales, “Political Determinants of Competition in the Mobile Telecommunication Industry,” </w:t>
      </w:r>
      <w:r w:rsidRPr="0052227E">
        <w:rPr>
          <w:rFonts w:ascii="Times New Roman" w:hAnsi="Times New Roman"/>
          <w:i/>
          <w:iCs/>
        </w:rPr>
        <w:t>Review of Financial Studies (Forthcoming)</w:t>
      </w:r>
      <w:r w:rsidRPr="0052227E">
        <w:rPr>
          <w:rFonts w:ascii="Times New Roman" w:hAnsi="Times New Roman"/>
        </w:rPr>
        <w:t>, 2021.</w:t>
      </w:r>
      <w:r w:rsidRPr="0052227E">
        <w:rPr>
          <w:rFonts w:ascii="Times New Roman" w:hAnsi="Times New Roman"/>
        </w:rPr>
        <w:fldChar w:fldCharType="end"/>
      </w:r>
    </w:p>
  </w:footnote>
  <w:footnote w:id="34">
    <w:p w14:paraId="1D271E12" w14:textId="5C2F369B"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{"citationID":"SVauXL7A","properties":{"formattedCitation":"David Autor et al., \\uc0\\u8220{}The Fall of the Labor Share and the Rise of Superstar Firms,\\uc0\\u8221{} {\\i{}The Quarterly Journal of Economics} 135, no. 2 (2020): 645\\uc0\\u8211{}709.","plainCitation":"David Autor et al., “The Fall of the Labor Share and the Rise of Superstar Firms,” The Quarterly Journal of Economics 135, no. 2 (2020): 645–709.","noteIndex":34},"citationItems":[{"id":5011,"uris":["http://zotero.org/users/1639190/items/E32FMNF3"],"uri":["http://zotero.org/users/1639190/items/E32FMNF3"],"itemData":{"id":5011,"type":"article-journal","container-title":"The Quarterly Journal of Economics","issue":"2","note":"ISBN: 0033-5533\npublisher: Oxford University Press","page":"645-709","title":"The fall of the labor share and the rise of superstar firms","volume":"135","author":[{"family":"Autor","given":"David"},{"family":"Dorn","given":"David"},{"family":"Katz","given":"Lawrence F."},{"family":"Patterson","given":"Christina"},{"family":"Van Reenen","given":"John"}],"issued":{"date-parts":[["2020"]]}}}],"schema":"https://github.com/citation-style-language/schema/raw/master/csl-citation.json"}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David Autor et al., “The Fall of the Labor Share and the Rise of Superstar Firms,” </w:t>
      </w:r>
      <w:r w:rsidRPr="0052227E">
        <w:rPr>
          <w:rFonts w:ascii="Times New Roman" w:hAnsi="Times New Roman"/>
          <w:i/>
          <w:iCs/>
        </w:rPr>
        <w:t>The Quarterly Journal of Economics</w:t>
      </w:r>
      <w:r w:rsidRPr="0052227E">
        <w:rPr>
          <w:rFonts w:ascii="Times New Roman" w:hAnsi="Times New Roman"/>
        </w:rPr>
        <w:t xml:space="preserve"> 135, no. 2 (2020): 645–709.</w:t>
      </w:r>
      <w:r w:rsidRPr="0052227E">
        <w:rPr>
          <w:rFonts w:ascii="Times New Roman" w:hAnsi="Times New Roman"/>
        </w:rPr>
        <w:fldChar w:fldCharType="end"/>
      </w:r>
    </w:p>
  </w:footnote>
  <w:footnote w:id="35">
    <w:p w14:paraId="49B3DE64" w14:textId="427B8776"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{"citationID":"a1a58rsptdn","properties":{"formattedCitation":"Autor et al.","plainCitation":"Autor et al.","noteIndex":35},"citationItems":[{"id":5011,"uris":["http://zotero.org/users/1639190/items/E32FMNF3"],"uri":["http://zotero.org/users/1639190/items/E32FMNF3"],"itemData":{"id":5011,"type":"article-journal","container-title":"The Quarterly Journal of Economics","issue":"2","note":"ISBN: 0033-5533\npublisher: Oxford University Press","page":"645-709","title":"The fall of the labor share and the rise of superstar firms","volume":"135","author":[{"family":"Autor","given":"David"},{"family":"Dorn","given":"David"},{"family":"Katz","given":"Lawrence F."},{"family":"Patterson","given":"Christina"},{"family":"Van Reenen","given":"John"}],"issued":{"date-parts":[["2020"]]}}}],"schema":"https://github.com/citation-style-language/schema/raw/master/csl-citation.json"}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Autor et al.</w:t>
      </w:r>
      <w:r w:rsidRPr="0052227E">
        <w:rPr>
          <w:rFonts w:ascii="Times New Roman" w:hAnsi="Times New Roman"/>
        </w:rPr>
        <w:fldChar w:fldCharType="end"/>
      </w:r>
      <w:r w:rsidRPr="0052227E">
        <w:rPr>
          <w:rFonts w:ascii="Times New Roman" w:hAnsi="Times New Roman"/>
        </w:rPr>
        <w:t xml:space="preserve"> at 645.</w:t>
      </w:r>
    </w:p>
  </w:footnote>
  <w:footnote w:id="36">
    <w:p w14:paraId="02FAC9AB" w14:textId="44672002"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{"citationID":"ZJK8iOVh","properties":{"formattedCitation":"Wollmann, \\uc0\\u8220{}How to Get Away with Merger: Stealth Consolidation and Its Real Effects on US Healthcare.\\uc0\\u8221{}","plainCitation":"Wollmann, “How to Get Away with Merger: Stealth Consolidation and Its Real Effects on US Healthcare.”","noteIndex":36},"citationItems":[{"id":5009,"uris":["http://zotero.org/users/1639190/items/57Z6T65F"],"uri":["http://zotero.org/users/1639190/items/57Z6T65F"],"itemData":{"id":5009,"type":"report","note":"ISBN: 0898-2937","publisher":"National Bureau of Economic Research","title":"How to Get Away with Merger: Stealth Consolidation and Its Real Effects on US Healthcare","author":[{"family":"Wollmann","given":"Thomas G."}],"issued":{"date-parts":[["2020"]]}}}],"schema":"https://github.com/citation-style-language/schema/raw/master/csl-citation.json"}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Wollmann, “How to Get Away with Merger: Stealth Consolidation and Its Real Effects on US Healthcare.”</w:t>
      </w:r>
      <w:r w:rsidRPr="0052227E">
        <w:rPr>
          <w:rFonts w:ascii="Times New Roman" w:hAnsi="Times New Roman"/>
        </w:rPr>
        <w:fldChar w:fldCharType="end"/>
      </w:r>
    </w:p>
  </w:footnote>
  <w:footnote w:id="37">
    <w:p w14:paraId="2A218913" w14:textId="724EFED1"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{"citationID":"jPzn0gHo","properties":{"formattedCitation":"Alviarez, Head, and Mayer, \\uc0\\u8220{}Global Giants and Local Stars: How Changes in Brand Ownership Affect Competition.\\uc0\\u8221{}","plainCitation":"Alviarez, Head, and Mayer, “Global Giants and Local Stars: How Changes in Brand Ownership Affect Competition.”","noteIndex":37},"citationItems":[{"id":5008,"uris":["http://zotero.org/users/1639190/items/RMR2SDID"],"uri":["http://zotero.org/users/1639190/items/RMR2SDID"],"itemData":{"id":5008,"type":"article-journal","note":"publisher: CEPR Discussion Paper No. DP14628","title":"Global giants and local stars: How changes in brand ownership affect competition","author":[{"family":"Alviarez","given":"Vanessa"},{"family":"Head","given":"Keith"},{"family":"Mayer","given":"Thierry"}],"issued":{"date-parts":[["2020"]]}}}],"schema":"https://github.com/citation-style-language/schema/raw/master/csl-citation.json"}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Alviarez, Head, and Mayer, “Global Giants and Local Stars: How Changes in Brand Ownership Affect Competition.”</w:t>
      </w:r>
      <w:r w:rsidRPr="0052227E">
        <w:rPr>
          <w:rFonts w:ascii="Times New Roman" w:hAnsi="Times New Roman"/>
        </w:rPr>
        <w:fldChar w:fldCharType="end"/>
      </w:r>
    </w:p>
  </w:footnote>
  <w:footnote w:id="38">
    <w:p w14:paraId="5F3053CF" w14:textId="67A3A856"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{"citationID":"WG4RpAlx","properties":{"formattedCitation":"Colleen Cunningham, Florian Ederer, and Song Ma, \\uc0\\u8220{}Killer Acquisitions,\\uc0\\u8221{} {\\i{}Journal of Political Economy} 129, no. 3 (2021): 649\\uc0\\u8211{}702.","plainCitation":"Colleen Cunningham, Florian Ederer, and Song Ma, “Killer Acquisitions,” Journal of Political Economy 129, no. 3 (2021): 649–702.","noteIndex":38},"citationItems":[{"id":5235,"uris":["http://zotero.org/users/1639190/items/WVW8WKGG"],"uri":["http://zotero.org/users/1639190/items/WVW8WKGG"],"itemData":{"id":5235,"type":"article-journal","container-title":"Journal of Political Economy","issue":"3","note":"ISBN: 0022-3808\npublisher: The University of Chicago Press Chicago, IL","page":"649-702","title":"Killer acquisitions","volume":"129","author":[{"family":"Cunningham","given":"Colleen"},{"family":"Ederer","given":"Florian"},{"family":"Ma","given":"Song"}],"issued":{"date-parts":[["2021"]]}}}],"schema":"https://github.com/citation-style-language/schema/raw/master/csl-citation.json"}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Colleen Cunningham, Florian Ederer, and Song Ma, “Killer Acquisitions,” </w:t>
      </w:r>
      <w:r w:rsidRPr="0052227E">
        <w:rPr>
          <w:rFonts w:ascii="Times New Roman" w:hAnsi="Times New Roman"/>
          <w:i/>
          <w:iCs/>
        </w:rPr>
        <w:t>Journal of Political Economy</w:t>
      </w:r>
      <w:r w:rsidRPr="0052227E">
        <w:rPr>
          <w:rFonts w:ascii="Times New Roman" w:hAnsi="Times New Roman"/>
        </w:rPr>
        <w:t xml:space="preserve"> 129, no. 3 (2021): 649–702.</w:t>
      </w:r>
      <w:r w:rsidRPr="0052227E">
        <w:rPr>
          <w:rFonts w:ascii="Times New Roman" w:hAnsi="Times New Roman"/>
        </w:rPr>
        <w:fldChar w:fldCharType="end"/>
      </w:r>
    </w:p>
  </w:footnote>
  <w:footnote w:id="39">
    <w:p w14:paraId="1B25F425" w14:textId="24AD2419"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{"citationID":"fV1F0czr","properties":{"formattedCitation":"Bruce A. Blonigen and Justin R. Pierce, \\uc0\\u8220{}Evidence for the Effects of Mergers on Market Power and Efficiency\\uc0\\u8221{} (National Bureau of Economic Research, 2016).","plainCitation":"Bruce A. Blonigen and Justin R. Pierce, “Evidence for the Effects of Mergers on Market Power and Efficiency” (National Bureau of Economic Research, 2016).","noteIndex":39},"citationItems":[{"id":5012,"uris":["http://zotero.org/users/1639190/items/46WLKF4Z"],"uri":["http://zotero.org/users/1639190/items/46WLKF4Z"],"itemData":{"id":5012,"type":"report","publisher":"National Bureau of Economic Research","title":"Evidence for the effects of mergers on market power and efficiency","author":[{"family":"Blonigen","given":"Bruce A."},{"family":"Pierce","given":"Justin R."}],"issued":{"date-parts":[["2016"]]}}}],"schema":"https://github.com/citation-style-language/schema/raw/master/csl-citation.json"}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Bruce A. Blonigen and Justin R. Pierce, “Evidence for the Effects of Mergers on Market Power and Efficiency” (National Bureau of Economic Research, 2016).</w:t>
      </w:r>
      <w:r w:rsidRPr="0052227E">
        <w:rPr>
          <w:rFonts w:ascii="Times New Roman" w:hAnsi="Times New Roman"/>
        </w:rPr>
        <w:fldChar w:fldCharType="end"/>
      </w:r>
    </w:p>
  </w:footnote>
  <w:footnote w:id="40">
    <w:p w14:paraId="5550E2AB" w14:textId="64AB7B80"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{"citationID":"bviiR4c8","properties":{"formattedCitation":"Grullon, Larkin, and Michaely, \\uc0\\u8220{}Are US Industries Becoming More Concentrated?\\uc0\\u8221{}","plainCitation":"Grullon, Larkin, and Michaely, “Are US Industries Becoming More Concentrated?”","noteIndex":40},"citationItems":[{"id":4999,"uris":["http://zotero.org/users/1639190/items/6K73PRZS"],"uri":["http://zotero.org/users/1639190/items/6K73PRZS"],"itemData":{"id":4999,"type":"article-journal","container-title":"Review of Finance","issue":"4","note":"ISBN: 1572-3097\npublisher: Oxford University Press","page":"697-743","title":"Are US industries becoming more concentrated?","volume":"23","author":[{"family":"Grullon","given":"Gustavo"},{"family":"Larkin","given":"Yelena"},{"family":"Michaely","given":"Roni"}],"issued":{"date-parts":[["2019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Grullon, Larkin, and Michaely, “Are US Industries Becoming More Concentrated?”</w:t>
      </w:r>
      <w:r w:rsidRPr="0052227E">
        <w:rPr>
          <w:rFonts w:ascii="Times New Roman" w:hAnsi="Times New Roman"/>
        </w:rPr>
        <w:fldChar w:fldCharType="end"/>
      </w:r>
    </w:p>
  </w:footnote>
  <w:footnote w:id="41">
    <w:p w14:paraId="69EA8EAB" w14:textId="424BE56D"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{"citationID":"x68NOb06","properties":{"formattedCitation":"Barkai, \\uc0\\u8220{}Declining Labor and Capital Shares.\\uc0\\u8221{}","plainCitation":"Barkai, “Declining Labor and Capital Shares.”","noteIndex":41},"citationItems":[{"id":5006,"uris":["http://zotero.org/users/1639190/items/NTM24PW3"],"uri":["http://zotero.org/users/1639190/items/NTM24PW3"],"itemData":{"id":5006,"type":"article-journal","container-title":"The Journal of Finance","issue":"5","note":"ISBN: 0022-1082\npublisher: Wiley Online Library","page":"2421-2463","title":"Declining labor and capital shares","volume":"75","author":[{"family":"Barkai","given":"Simcha"}],"issued":{"date-parts":[["2020"]]}}}],"schema":"https://github.com/citation-style-language/schema/raw/master/csl-citation.json"}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Barkai, “Declining Labor and Capital Shares.”</w:t>
      </w:r>
      <w:r w:rsidRPr="0052227E">
        <w:rPr>
          <w:rFonts w:ascii="Times New Roman" w:hAnsi="Times New Roman"/>
        </w:rPr>
        <w:fldChar w:fldCharType="end"/>
      </w:r>
    </w:p>
  </w:footnote>
  <w:footnote w:id="42">
    <w:p w14:paraId="06C31903" w14:textId="7B57D3F5"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{"citationID":"a89cqmr79i","properties":{"formattedCitation":"Drew Desilver, \\uc0\\u8220{}For Most Americans, Real Wages Have Barely Budged for Decades,\\uc0\\u8221{} {\\i{}Pew Research Center} (blog), August 7, 2018, https://www.pewresearch.org/fact-tank/2018/08/07/for-most-us-workers-real-wages-have-barely-budged-for-decades/.","plainCitation":"Drew Desilver, “For Most Americans, Real Wages Have Barely Budged for Decades,” Pew Research Center (blog), August 7, 2018, https://www.pewresearch.org/fact-tank/2018/08/07/for-most-us-workers-real-wages-have-barely-budged-for-decades/.","noteIndex":42},"citationItems":[{"id":5310,"uris":["http://zotero.org/users/1639190/items/AU85S4JR"],"uri":["http://zotero.org/users/1639190/items/AU85S4JR"],"itemData":{"id":5310,"type":"post-weblog","abstract":"Adjusted for inflation, today's average hourly wage has about as much purchasing power as it did in 1978. Most wage increases have gone to the highest earners.","container-title":"Pew Research Center","language":"en-US","title":"For most Americans, real wages have barely budged for decades","URL":"https://www.pewresearch.org/fact-tank/2018/08/07/for-most-us-workers-real-wages-have-barely-budged-for-decades/","author":[{"family":"Desilver","given":"Drew"}],"issued":{"date-parts":[["2018",8,7]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Drew Desilver, “For Most Americans, Real Wages Have Barely Budged for Decades,” </w:t>
      </w:r>
      <w:r w:rsidRPr="0052227E">
        <w:rPr>
          <w:rFonts w:ascii="Times New Roman" w:hAnsi="Times New Roman"/>
          <w:i/>
          <w:iCs/>
        </w:rPr>
        <w:t>Pew Research Center</w:t>
      </w:r>
      <w:r w:rsidRPr="0052227E">
        <w:rPr>
          <w:rFonts w:ascii="Times New Roman" w:hAnsi="Times New Roman"/>
        </w:rPr>
        <w:t xml:space="preserve"> (blog), August 7, 2018, https://www.pewresearch.org/fact-tank/2018/08/07/for-most-us-workers-real-wages-have-barely-budged-for-decades/.</w:t>
      </w:r>
      <w:r w:rsidRPr="0052227E">
        <w:rPr>
          <w:rFonts w:ascii="Times New Roman" w:hAnsi="Times New Roman"/>
        </w:rPr>
        <w:fldChar w:fldCharType="end"/>
      </w:r>
      <w:r w:rsidRPr="0052227E">
        <w:rPr>
          <w:rFonts w:ascii="Times New Roman" w:hAnsi="Times New Roman"/>
        </w:rPr>
        <w:t xml:space="preserve"> </w:t>
      </w:r>
    </w:p>
  </w:footnote>
  <w:footnote w:id="43">
    <w:p w14:paraId="5558F955" w14:textId="7B88957B"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{"citationID":"a163dg7audg","properties":{"formattedCitation":"Luigi Zingales, \\uc0\\u8220{}The Political Limits of Economics,\\uc0\\u8221{} in {\\i{}AEA Papers and Proceedings}, vol. 110, 2020, 378\\uc0\\u8211{}82.","plainCitation":"Luigi Zingales, “The Political Limits of Economics,” in AEA Papers and Proceedings, vol. 110, 2020, 378–82.","noteIndex":43},"citationItems":[{"id":5312,"uris":["http://zotero.org/users/1639190/items/HQAI5M2R"],"uri":["http://zotero.org/users/1639190/items/HQAI5M2R"],"itemData":{"id":5312,"type":"paper-conference","container-title":"AEA Papers and Proceedings","ISBN":"2574-0768","page":"378-82","title":"The political limits of economics","volume":"110","author":[{"family":"Zingales","given":"Luigi"}],"issued":{"date-parts":[["2020"]]}}}],"schema":"https://github.com/citation-style-language/schema/raw/master/csl-citation.json"}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Luigi Zingales, “The Political Limits of Economics,” in </w:t>
      </w:r>
      <w:r w:rsidRPr="0052227E">
        <w:rPr>
          <w:rFonts w:ascii="Times New Roman" w:hAnsi="Times New Roman"/>
          <w:i/>
          <w:iCs/>
        </w:rPr>
        <w:t>AEA Papers and Proceedings</w:t>
      </w:r>
      <w:r w:rsidRPr="0052227E">
        <w:rPr>
          <w:rFonts w:ascii="Times New Roman" w:hAnsi="Times New Roman"/>
        </w:rPr>
        <w:t>, vol. 110, 2020, 378–82.</w:t>
      </w:r>
      <w:r w:rsidRPr="0052227E">
        <w:rPr>
          <w:rFonts w:ascii="Times New Roman" w:hAnsi="Times New Roman"/>
        </w:rPr>
        <w:fldChar w:fldCharType="end"/>
      </w:r>
    </w:p>
  </w:footnote>
  <w:footnote w:id="44">
    <w:p w14:paraId="2DBC686C" w14:textId="37B89586"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{"citationID":"9FWlbrL8","properties":{"formattedCitation":"George J. Stigler, \\uc0\\u8220{}The Theory of Economic Regulation,\\uc0\\u8221{} {\\i{}The Bell Journal of Economics and Management Science}, 1971, 3\\uc0\\u8211{}21.","plainCitation":"George J. Stigler, “The Theory of Economic Regulation,” The Bell Journal of Economics and Management Science, 1971, 3–21.","noteIndex":44},"citationItems":[{"id":1378,"uris":["http://zotero.org/users/1639190/items/EXK2DW7T"],"uri":["http://zotero.org/users/1639190/items/EXK2DW7T"],"itemData":{"id":1378,"type":"article-journal","container-title":"The Bell journal of economics and management science","page":"3-21","title":"The theory of economic regulation","author":[{"family":"Stigler","given":"George J."}],"issued":{"date-parts":[["1971"]]}}}],"schema":"https://github.com/citation-style-language/schema/raw/master/csl-citation.json"}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George J. Stigler, “The Theory of Economic Regulation,” </w:t>
      </w:r>
      <w:r w:rsidRPr="0052227E">
        <w:rPr>
          <w:rFonts w:ascii="Times New Roman" w:hAnsi="Times New Roman"/>
          <w:i/>
          <w:iCs/>
        </w:rPr>
        <w:t>The Bell Journal of Economics and Management Science</w:t>
      </w:r>
      <w:r w:rsidRPr="0052227E">
        <w:rPr>
          <w:rFonts w:ascii="Times New Roman" w:hAnsi="Times New Roman"/>
        </w:rPr>
        <w:t>, 1971, 3–21.</w:t>
      </w:r>
      <w:r w:rsidRPr="0052227E">
        <w:rPr>
          <w:rFonts w:ascii="Times New Roman" w:hAnsi="Times New Roman"/>
        </w:rPr>
        <w:fldChar w:fldCharType="end"/>
      </w:r>
    </w:p>
  </w:footnote>
  <w:footnote w:id="45">
    <w:p w14:paraId="10380E8D" w14:textId="5697E6CF"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{"citationID":"a6tij9ujra","properties":{"formattedCitation":"Filippo Lancieri and Luigi Zingales, \\uc0\\u8220{}Economic Regulation After George Stigler,\\uc0\\u8221{} {\\i{}ProMarket} (blog), April 14, 2021, https://promarket.org/2021/04/14/economic-regulation-after-george-stigler/.","plainCitation":"Filippo Lancieri and Luigi Zingales, “Economic Regulation After George Stigler,” ProMarket (blog), April 14, 2021, https://promarket.org/2021/04/14/economic-regulation-after-george-stigler/.","noteIndex":45},"citationItems":[{"id":5313,"uris":["http://zotero.org/users/1639190/items/CC5M2MSP"],"uri":["http://zotero.org/users/1639190/items/CC5M2MSP"],"itemData":{"id":5313,"type":"post-weblog","abstract":"George Stigler’s “The Theory of Economic Regulation” has left a lasting impact on the academic and real-world practice of regulatory policy.","container-title":"ProMarket","title":"Economic Regulation After George Stigler","URL":"https://promarket.org/2021/04/14/economic-regulation-after-george-stigler/","author":[{"family":"Lancieri","given":"Filippo"},{"family":"Zingales","given":"Luigi"}],"issued":{"date-parts":[["2021",4,14]]}}}],"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Filippo Lancieri and Luigi Zingales, “Economic Regulation After George Stigler,” </w:t>
      </w:r>
      <w:r w:rsidRPr="0052227E">
        <w:rPr>
          <w:rFonts w:ascii="Times New Roman" w:hAnsi="Times New Roman"/>
          <w:i/>
          <w:iCs/>
        </w:rPr>
        <w:t>ProMarket</w:t>
      </w:r>
      <w:r w:rsidRPr="0052227E">
        <w:rPr>
          <w:rFonts w:ascii="Times New Roman" w:hAnsi="Times New Roman"/>
        </w:rPr>
        <w:t xml:space="preserve"> (blog), April 14, 2021, https://promarket.org/2021/04/14/economic-regulation-after-george-stigler/.</w:t>
      </w:r>
      <w:r w:rsidRPr="0052227E">
        <w:rPr>
          <w:rFonts w:ascii="Times New Roman" w:hAnsi="Times New Roman"/>
        </w:rPr>
        <w:fldChar w:fldCharType="end"/>
      </w:r>
    </w:p>
  </w:footnote>
  <w:footnote w:id="46">
    <w:p w14:paraId="2239FAE5" w14:textId="01709F0B"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{"citationID":"h1TehBro","properties":{"formattedCitation":"Sam Peltzman, \\uc0\\u8220{}Toward a More General Theory of Regulation,\\uc0\\u8221{} {\\i{}The Journal of Law and Economics} 19, no. 2 (1976): 211\\uc0\\u8211{}40.","plainCitation":"Sam Peltzman, “Toward a More General Theory of Regulation,” The Journal of Law and Economics 19, no. 2 (1976): 211–40.","noteIndex":46},"citationItems":[{"id":5189,"uris":["http://zotero.org/users/1639190/items/WHC8CBWF"],"uri":["http://zotero.org/users/1639190/items/WHC8CBWF"],"itemData":{"id":5189,"type":"article-journal","container-title":"The Journal of Law and Economics","issue":"2","note":"ISBN: 0022-2186\npublisher: The University of Chicago Law School","page":"211-240","title":"Toward a more general theory of regulation","volume":"19","author":[{"family":"Peltzman","given":"Sam"}],"issued":{"date-parts":[["1976"]]}}}],"schema":"https://github.com/citation-style-language/schema/raw/master/csl-citation.json"}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Sam Peltzman, “Toward a More General Theory of Regulation,” </w:t>
      </w:r>
      <w:r w:rsidRPr="0052227E">
        <w:rPr>
          <w:rFonts w:ascii="Times New Roman" w:hAnsi="Times New Roman"/>
          <w:i/>
          <w:iCs/>
        </w:rPr>
        <w:t>The Journal of Law and Economics</w:t>
      </w:r>
      <w:r w:rsidRPr="0052227E">
        <w:rPr>
          <w:rFonts w:ascii="Times New Roman" w:hAnsi="Times New Roman"/>
        </w:rPr>
        <w:t xml:space="preserve"> 19, no. 2 (1976): 211–40.</w:t>
      </w:r>
      <w:r w:rsidRPr="0052227E">
        <w:rPr>
          <w:rFonts w:ascii="Times New Roman" w:hAnsi="Times New Roman"/>
        </w:rPr>
        <w:fldChar w:fldCharType="end"/>
      </w:r>
    </w:p>
  </w:footnote>
  <w:footnote w:id="47">
    <w:p w14:paraId="1AEBCBEC" w14:textId="5EA3A08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{"citationID":"3m78lvVQ","properties":{"formattedCitation":"Gary S. Becker, \\uc0\\u8220{}A Theory of Competition among Pressure Groups for Political Influence,\\uc0\\u8221{} {\\i{}The Quarterly Journal of Economics} 98, no. 3 (1983): 371\\uc0\\u8211{}400.","plainCitation":"Gary S. Becker, “A Theory of Competition among Pressure Groups for Political Influence,” The Quarterly Journal of Economics 98, no. 3 (1983): 371–400.","noteIndex":47},"citationItems":[{"id":5190,"uris":["http://zotero.org/users/1639190/items/X5E3RN4H"],"uri":["http://zotero.org/users/1639190/items/X5E3RN4H"],"itemData":{"id":5190,"type":"article-journal","container-title":"The quarterly journal of economics","issue":"3","note":"ISBN: 1531-4650\npublisher: MIT Press","page":"371-400","title":"A theory of competition among pressure groups for political influence","volume":"98","author":[{"family":"Becker","given":"Gary S."}],"issued":{"date-parts":[["1983"]]}}}],"schema":"https://github.com/citation-style-language/schema/raw/master/csl-citation.json"}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Gary S. Becker, “A Theory of Competition among Pressure Groups for Political Influence,” </w:t>
      </w:r>
      <w:r w:rsidRPr="0052227E">
        <w:rPr>
          <w:rFonts w:ascii="Times New Roman" w:hAnsi="Times New Roman"/>
          <w:i/>
          <w:iCs/>
        </w:rPr>
        <w:t>The Quarterly Journal of Economics</w:t>
      </w:r>
      <w:r w:rsidRPr="0052227E">
        <w:rPr>
          <w:rFonts w:ascii="Times New Roman" w:hAnsi="Times New Roman"/>
        </w:rPr>
        <w:t xml:space="preserve"> 98, no. 3 (1983): 371–400.</w:t>
      </w:r>
      <w:r w:rsidRPr="0052227E">
        <w:rPr>
          <w:rFonts w:ascii="Times New Roman" w:hAnsi="Times New Roman"/>
        </w:rPr>
        <w:fldChar w:fldCharType="end"/>
      </w:r>
    </w:p>
  </w:footnote>
  <w:footnote w:id="48">
    <w:p w14:paraId="2FDA28E6" w14:textId="1C77FCC3"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rPr>
        <w:fldChar w:fldCharType="begin"/>
      </w:r>
      <w:r w:rsidRPr="0052227E">
        <w:rPr>
          <w:rFonts w:ascii="Times New Roman" w:hAnsi="Times New Roman"/>
        </w:rPr>
        <w:instrText xml:space="preserve"> ADDIN ZOTERO_ITEM CSL_CITATION {"citationID":"lmDLa306","properties":{"formattedCitation":"Mancur Olson, {\\i{}The Logic of Collective Action: Public Goods and the Theory of Groups}, 2nd ed. (Cambridge, MA: Harvard University Press, 1971).","plainCitation":"Mancur Olson, The Logic of Collective Action: Public Goods and the Theory of Groups, 2nd ed. (Cambridge, MA: Harvard University Press, 1971).","noteIndex":48},"citationItems":[{"id":193,"uris":["http://zotero.org/users/1639190/items/JG28JMGH"],"uri":["http://zotero.org/users/1639190/items/JG28JMGH"],"itemData":{"id":193,"type":"book","edition":"2nd","event-place":"Cambridge, MA","publisher":"Harvard University Press","publisher-place":"Cambridge, MA","title":"The logic of collective action: Public goods and the theory of groups","author":[{"family":"Olson","given":"Mancur"}],"issued":{"date-parts":[["1971"]]}}}],"schema":"https://github.com/citation-style-language/schema/raw/master/csl-citation.json"}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Mancur Olson, </w:t>
      </w:r>
      <w:r w:rsidRPr="0052227E">
        <w:rPr>
          <w:rFonts w:ascii="Times New Roman" w:hAnsi="Times New Roman"/>
          <w:i/>
          <w:iCs/>
        </w:rPr>
        <w:t>The Logic of Collective Action: Public Goods and the Theory of Groups</w:t>
      </w:r>
      <w:r w:rsidRPr="0052227E">
        <w:rPr>
          <w:rFonts w:ascii="Times New Roman" w:hAnsi="Times New Roman"/>
        </w:rPr>
        <w:t>, 2nd ed. (Cambridge, MA: Harvard University Press, 1971).</w:t>
      </w:r>
      <w:r w:rsidRPr="0052227E">
        <w:rPr>
          <w:rFonts w:ascii="Times New Roman" w:hAnsi="Times New Roman"/>
        </w:rPr>
        <w:fldChar w:fldCharType="end"/>
      </w:r>
    </w:p>
  </w:footnote>
  <w:footnote w:id="49">
    <w:p w14:paraId="7CDAB595" w14:textId="6C9FBB84"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lang w:val="pt-BR"/>
        </w:rPr>
        <w:fldChar w:fldCharType="begin"/>
      </w:r>
      <w:r w:rsidRPr="0052227E">
        <w:rPr>
          <w:rFonts w:ascii="Times New Roman" w:hAnsi="Times New Roman"/>
        </w:rPr>
        <w:instrText xml:space="preserve"> ADDIN ZOTERO_ITEM CSL_CITATION {"citationID":"9GdLjTRP","properties":{"formattedCitation":"Filippo Lancieri, \\uc0\\u8220{}Narrowing Data Protection\\uc0\\u8217{}s Enforcement Gap,\\uc0\\u8221{} {\\i{}Maine Law Review} 74, no. 1 (2022).","plainCitation":"Filippo Lancieri, “Narrowing Data Protection’s Enforcement Gap,” Maine Law Review 74, no. 1 (2022).","noteIndex":49},"citationItems":[{"id":2264,"uris":["http://zotero.org/users/1639190/items/ERARNDW6"],"uri":["http://zotero.org/users/1639190/items/ERARNDW6"],"itemData":{"id":2264,"type":"article-journal","container-title":"Maine Law Review","issue":"1","title":"Narrowing Data Protection's Enforcement Gap","volume":"74","author":[{"family":"Lancieri","given":"Filippo"}],"issued":{"date-parts":[["2022"]]}}}],"schema":"https://github.com/citation-style-language/schema/raw/master/csl-citation.json"} </w:instrText>
      </w:r>
      <w:r w:rsidRPr="0052227E">
        <w:rPr>
          <w:rFonts w:ascii="Times New Roman" w:hAnsi="Times New Roman"/>
          <w:lang w:val="pt-BR"/>
        </w:rPr>
        <w:fldChar w:fldCharType="separate"/>
      </w:r>
      <w:r w:rsidRPr="0052227E">
        <w:rPr>
          <w:rFonts w:ascii="Times New Roman" w:hAnsi="Times New Roman"/>
        </w:rPr>
        <w:t xml:space="preserve">Filippo Lancieri, “Narrowing Data Protection’s Enforcement Gap,” </w:t>
      </w:r>
      <w:r w:rsidRPr="0052227E">
        <w:rPr>
          <w:rFonts w:ascii="Times New Roman" w:hAnsi="Times New Roman"/>
          <w:i/>
          <w:iCs/>
        </w:rPr>
        <w:t>Maine Law Review</w:t>
      </w:r>
      <w:r w:rsidRPr="0052227E">
        <w:rPr>
          <w:rFonts w:ascii="Times New Roman" w:hAnsi="Times New Roman"/>
        </w:rPr>
        <w:t xml:space="preserve"> 74, no. 1 (2022).</w:t>
      </w:r>
      <w:r w:rsidRPr="0052227E">
        <w:rPr>
          <w:rFonts w:ascii="Times New Roman" w:hAnsi="Times New Roman"/>
          <w:lang w:val="pt-BR"/>
        </w:rPr>
        <w:fldChar w:fldCharType="end"/>
      </w:r>
      <w:r w:rsidRPr="0052227E">
        <w:rPr>
          <w:rFonts w:ascii="Times New Roman" w:hAnsi="Times New Roman"/>
        </w:rPr>
        <w:t xml:space="preserve"> at 32-33.</w:t>
      </w:r>
    </w:p>
  </w:footnote>
  <w:footnote w:id="50">
    <w:p w14:paraId="190B3081" w14:textId="1124BB52"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Exceptions exist, such as when they plan to run for office in a later period.</w:t>
      </w:r>
    </w:p>
  </w:footnote>
  <w:footnote w:id="51">
    <w:p w14:paraId="74BAFE1C" w14:textId="37EB1A6E"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For example, Judges tenured for life are more independent from Governmental priorities than serving-at-will technocrats; stricter or weaker anti-corruption or anti-conflict of interest rules impact the prospects of future employment, etc. </w:t>
      </w:r>
    </w:p>
  </w:footnote>
  <w:footnote w:id="52">
    <w:p w14:paraId="235C1D85" w14:textId="1A3D9A11"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rPr>
        <w:fldChar w:fldCharType="begin"/>
      </w:r>
      <w:r w:rsidRPr="0052227E">
        <w:rPr>
          <w:rFonts w:ascii="Times New Roman" w:hAnsi="Times New Roman"/>
        </w:rPr>
        <w:instrText xml:space="preserve"> ADDIN ZOTERO_ITEM CSL_CITATION {"citationID":"a2139da5j25","properties":{"formattedCitation":"Philippe Aghion and Jean Tirole, \\uc0\\u8220{}Formal and Real Authority in Organizations,\\uc0\\u8221{} {\\i{}Journal of Political Economy} 105, no. 1 (1997): 1\\uc0\\u8211{}29.","plainCitation":"Philippe Aghion and Jean Tirole, “Formal and Real Authority in Organizations,” Journal of Political Economy 105, no. 1 (1997): 1–29.","noteIndex":52},"citationItems":[{"id":5315,"uris":["http://zotero.org/users/1639190/items/PC44NH7W"],"uri":["http://zotero.org/users/1639190/items/PC44NH7W"],"itemData":{"id":5315,"type":"article-journal","container-title":"Journal of political economy","issue":"1","note":"ISBN: 0022-3808\npublisher: The University of Chicago Press","page":"1-29","title":"Formal and real authority in organizations","volume":"105","author":[{"family":"Aghion","given":"Philippe"},{"family":"Tirole","given":"Jean"}],"issued":{"date-parts":[["1997"]]}}}],"schema":"https://github.com/citation-style-language/schema/raw/master/csl-citation.json"}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Philippe Aghion and Jean Tirole, “Formal and Real Authority in Organizations,” </w:t>
      </w:r>
      <w:r w:rsidRPr="0052227E">
        <w:rPr>
          <w:rFonts w:ascii="Times New Roman" w:hAnsi="Times New Roman"/>
          <w:i/>
          <w:iCs/>
        </w:rPr>
        <w:t>Journal of Political Economy</w:t>
      </w:r>
      <w:r w:rsidRPr="0052227E">
        <w:rPr>
          <w:rFonts w:ascii="Times New Roman" w:hAnsi="Times New Roman"/>
        </w:rPr>
        <w:t xml:space="preserve"> 105, no. 1 (1997): 1–29.</w:t>
      </w:r>
      <w:r w:rsidRPr="0052227E">
        <w:rPr>
          <w:rFonts w:ascii="Times New Roman" w:hAnsi="Times New Roman"/>
        </w:rPr>
        <w:fldChar w:fldCharType="end"/>
      </w:r>
      <w:r w:rsidRPr="0052227E">
        <w:rPr>
          <w:rFonts w:ascii="Times New Roman" w:hAnsi="Times New Roman"/>
        </w:rPr>
        <w:t xml:space="preserve"> at 3 (outlining reasons why one would delegate decision-making power to a lower body if more expert/better informed); </w:t>
      </w:r>
      <w:r w:rsidRPr="0052227E">
        <w:rPr>
          <w:rFonts w:ascii="Times New Roman" w:hAnsi="Times New Roman"/>
        </w:rPr>
        <w:fldChar w:fldCharType="begin"/>
      </w:r>
      <w:r w:rsidRPr="0052227E">
        <w:rPr>
          <w:rFonts w:ascii="Times New Roman" w:hAnsi="Times New Roman"/>
        </w:rPr>
        <w:instrText xml:space="preserve"> ADDIN ZOTERO_ITEM CSL_CITATION {"citationID":"AVOpXSLq","properties":{"formattedCitation":"Filippo Lancieri and Caio Mario Pereira Neto, \\uc0\\u8220{}Designing Remedies for Digital Markets: The Interplay between Antitrust and Regulation,\\uc0\\u8221{} {\\i{}Journal of Competition Law &amp; Economics} Forthcoming (2021), https://papers.ssrn.com/sol3/papers.cfm?abstract_id=3704763.","plainCitation":"Filippo Lancieri and Caio Mario Pereira Neto, “Designing Remedies for Digital Markets: The Interplay between Antitrust and Regulation,” Journal of Competition Law &amp; Economics Forthcoming (2021), https://papers.ssrn.com/sol3/papers.cfm?abstract_id=3704763.","noteIndex":52},"citationItems":[{"id":81,"uris":["http://zotero.org/users/1639190/items/HH25XABA"],"uri":["http://zotero.org/users/1639190/items/HH25XABA"],"itemData":{"id":81,"type":"article-journal","container-title":"Journal of Competition Law &amp; Economics","title":"Designing remedies for digital markets: the interplay between antitrust and regulation","URL":"https://papers.ssrn.com/sol3/papers.cfm?abstract_id=3704763","volume":"Forthcoming","author":[{"family":"Lancieri","given":"Filippo"},{"family":"Pereira Neto","given":"Caio Mario"}],"issued":{"date-parts":[["2021"]]}}}],"schema":"https://github.com/citation-style-language/schema/raw/master/csl-citation.json"}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Filippo Lancieri and Caio Mario Pereira Neto, “Designing Remedies for Digital Markets: The Interplay between Antitrust and Regulation,” </w:t>
      </w:r>
      <w:r w:rsidRPr="0052227E">
        <w:rPr>
          <w:rFonts w:ascii="Times New Roman" w:hAnsi="Times New Roman"/>
          <w:i/>
          <w:iCs/>
        </w:rPr>
        <w:t>Journal of Competition Law &amp; Economics</w:t>
      </w:r>
      <w:r w:rsidRPr="0052227E">
        <w:rPr>
          <w:rFonts w:ascii="Times New Roman" w:hAnsi="Times New Roman"/>
        </w:rPr>
        <w:t xml:space="preserve"> Forthcoming (2021), https://papers.ssrn.com/sol3/papers.cfm?abstract_id=3704763.</w:t>
      </w:r>
      <w:r w:rsidRPr="0052227E">
        <w:rPr>
          <w:rFonts w:ascii="Times New Roman" w:hAnsi="Times New Roman"/>
        </w:rPr>
        <w:fldChar w:fldCharType="end"/>
      </w:r>
      <w:r w:rsidRPr="0052227E">
        <w:rPr>
          <w:rFonts w:ascii="Times New Roman" w:hAnsi="Times New Roman"/>
        </w:rPr>
        <w:t xml:space="preserve"> (discussing reasons why a specialized regulator may be better equipped than a general enforcer to handle certain aspects of policymaking in digital markets). </w:t>
      </w:r>
    </w:p>
  </w:footnote>
  <w:footnote w:id="53">
    <w:p w14:paraId="1E1566EE" w14:textId="5F84F38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{"citationID":"a1ask5rmhc","properties":{"formattedCitation":"Jesse Drucker and Danny Hakim, \\uc0\\u8220{}How Accounting Giants Craft Favorable Tax Rules From Inside Government,\\uc0\\u8221{} {\\i{}The New York Times}, September 19, 2021, sec. Business, https://www.nytimes.com/2021/09/19/business/accounting-firms-tax-loopholes-government.html.","plainCitation":"Jesse Drucker and Danny Hakim, “How Accounting Giants Craft Favorable Tax Rules From Inside Government,” The New York Times, September 19, 2021, sec. Business, https://www.nytimes.com/2021/09/19/business/accounting-firms-tax-loopholes-government.html.","noteIndex":53},"citationItems":[{"id":5256,"uris":["http://zotero.org/users/1639190/items/L5HX2EKN"],"uri":["http://zotero.org/users/1639190/items/L5HX2EKN"],"itemData":{"id":5256,"type":"article-newspaper","abstract":"Lawyers from top accounting firms do brief stints in the Treasury Department, with the expectation of big raises when they return.","container-title":"The New York Times","ISSN":"0362-4331","language":"en-US","section":"Business","source":"NYTimes.com","title":"How Accounting Giants Craft Favorable Tax Rules From Inside Government","URL":"https://www.nytimes.com/2021/09/19/business/accounting-firms-tax-loopholes-government.html","author":[{"family":"Drucker","given":"Jesse"},{"family":"Hakim","given":"Danny"}],"accessed":{"date-parts":[["2021",9,21]]},"issued":{"date-parts":[["2021",9,19]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Jesse Drucker and Danny Hakim, “How Accounting Giants Craft Favorable Tax Rules From Inside Government,” </w:t>
      </w:r>
      <w:r w:rsidRPr="0052227E">
        <w:rPr>
          <w:rFonts w:ascii="Times New Roman" w:hAnsi="Times New Roman"/>
          <w:i/>
          <w:iCs/>
        </w:rPr>
        <w:t>The New York Times</w:t>
      </w:r>
      <w:r w:rsidRPr="0052227E">
        <w:rPr>
          <w:rFonts w:ascii="Times New Roman" w:hAnsi="Times New Roman"/>
        </w:rPr>
        <w:t>, September 19, 2021, sec. Business, https://www.nytimes.com/2021/09/19/business/accounting-firms-tax-loopholes-government.html.</w:t>
      </w:r>
      <w:r w:rsidRPr="0052227E">
        <w:rPr>
          <w:rFonts w:ascii="Times New Roman" w:hAnsi="Times New Roman"/>
        </w:rPr>
        <w:fldChar w:fldCharType="end"/>
      </w:r>
    </w:p>
  </w:footnote>
  <w:footnote w:id="54">
    <w:p w14:paraId="1B4B9CD3" w14:textId="3AE55CB8"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{"citationID":"jJzagZlv","properties":{"formattedCitation":"Ivana Katic and Jerry W. Kim, \\uc0\\u8220{}Caught in the Revolving Door: Firm-Government Ties as Determinants of Regulatory Outcomes,\\uc0\\u8221{} in {\\i{}Academy of Management Proceedings}, vol. 2013 (Academy of Management Briarcliff Manor, NY 10510, 2013), 12899.","plainCitation":"Ivana Katic and Jerry W. Kim, “Caught in the Revolving Door: Firm-Government Ties as Determinants of Regulatory Outcomes,” in Academy of Management Proceedings, vol. 2013 (Academy of Management Briarcliff Manor, NY 10510, 2013), 12899.","noteIndex":54},"citationItems":[{"id":4,"uris":["http://zotero.org/users/1639190/items/Q3ZLR9T3"],"uri":["http://zotero.org/users/1639190/items/Q3ZLR9T3"],"itemData":{"id":4,"type":"paper-conference","container-title":"Academy of Management Proceedings","ISBN":"0065-0668","note":"issue: 1","page":"12899","publisher":"Academy of Management Briarcliff Manor, NY 10510","title":"Caught in the revolving door: firm-government ties as determinants of regulatory outcomes","volume":"2013","author":[{"family":"Katic","given":"Ivana"},{"family":"Kim","given":"Jerry W."}],"issued":{"date-parts":[["2013"]]}}}],"schema":"https://github.com/citation-style-language/schema/raw/master/csl-citation.json"}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Ivana Katic and Jerry W. Kim, “Caught in the Revolving Door: Firm-Government Ties as Determinants of Regulatory Outcomes,” in </w:t>
      </w:r>
      <w:r w:rsidRPr="0052227E">
        <w:rPr>
          <w:rFonts w:ascii="Times New Roman" w:hAnsi="Times New Roman"/>
          <w:i/>
          <w:iCs/>
        </w:rPr>
        <w:t>Academy of Management Proceedings</w:t>
      </w:r>
      <w:r w:rsidRPr="0052227E">
        <w:rPr>
          <w:rFonts w:ascii="Times New Roman" w:hAnsi="Times New Roman"/>
        </w:rPr>
        <w:t>, vol. 2013 (Academy of Management Briarcliff Manor, NY 10510, 2013), 12899.</w:t>
      </w:r>
      <w:r w:rsidRPr="0052227E">
        <w:rPr>
          <w:rFonts w:ascii="Times New Roman" w:hAnsi="Times New Roman"/>
        </w:rPr>
        <w:fldChar w:fldCharType="end"/>
      </w:r>
    </w:p>
  </w:footnote>
  <w:footnote w:id="55">
    <w:p w14:paraId="7BC74E05" w14:textId="01EFD6CC"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{"citationID":"ciOT6DsM","properties":{"formattedCitation":"Cass R. Sunstein, \\uc0\\u8220{}Stigler\\uc0\\u8217{}s Interest-Group Theory of Regulation: A Skeptical Note,\\uc0\\u8221{} {\\i{}ProMarket} (blog), April 16, 2021, https://promarket.org/2021/04/16/george-stigler-theory-regulation-capture-cass-sunstein/.","plainCitation":"Cass R. Sunstein, “Stigler’s Interest-Group Theory of Regulation: A Skeptical Note,” ProMarket (blog), April 16, 2021, https://promarket.org/2021/04/16/george-stigler-theory-regulation-capture-cass-sunstein/.","noteIndex":55},"citationItems":[{"id":5202,"uris":["http://zotero.org/users/1639190/items/UAX2J38C"],"uri":["http://zotero.org/users/1639190/items/UAX2J38C"],"itemData":{"id":5202,"type":"post-weblog","abstract":"Almost all of the time, it greatly matters whether regulators believe that regulations will, all things considered, have good consequences.","container-title":"ProMarket","language":"en-US","title":"Stigler’s Interest-Group Theory of Regulation: A Skeptical Note","title-short":"Stigler’s Interest-Group Theory of Regulation","URL":"https://promarket.org/2021/04/16/george-stigler-theory-regulation-capture-cass-sunstein/","author":[{"family":"Sunstein","given":"Cass R."}],"issued":{"date-parts":[["2021",4,16]]}}}],"schema":"https://github.com/citation-style-language/schema/raw/master/csl-citation.json"}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Cass R. Sunstein, “Stigler’s Interest-Group Theory of Regulation: A Skeptical Note,” </w:t>
      </w:r>
      <w:r w:rsidRPr="0052227E">
        <w:rPr>
          <w:rFonts w:ascii="Times New Roman" w:hAnsi="Times New Roman"/>
          <w:i/>
          <w:iCs/>
        </w:rPr>
        <w:t>ProMarket</w:t>
      </w:r>
      <w:r w:rsidRPr="0052227E">
        <w:rPr>
          <w:rFonts w:ascii="Times New Roman" w:hAnsi="Times New Roman"/>
        </w:rPr>
        <w:t xml:space="preserve"> (blog), April 16, 2021, https://promarket.org/2021/04/16/george-stigler-theory-regulation-capture-cass-sunstein/.</w:t>
      </w:r>
      <w:r w:rsidRPr="0052227E">
        <w:rPr>
          <w:rFonts w:ascii="Times New Roman" w:hAnsi="Times New Roman"/>
        </w:rPr>
        <w:fldChar w:fldCharType="end"/>
      </w:r>
      <w:r w:rsidRPr="0052227E">
        <w:rPr>
          <w:rFonts w:ascii="Times New Roman" w:hAnsi="Times New Roman"/>
        </w:rPr>
        <w:t xml:space="preserve"> (explaining the term); </w:t>
      </w:r>
      <w:r w:rsidRPr="0052227E">
        <w:rPr>
          <w:rFonts w:ascii="Times New Roman" w:hAnsi="Times New Roman"/>
        </w:rPr>
        <w:fldChar w:fldCharType="begin"/>
      </w:r>
      <w:r w:rsidRPr="0052227E">
        <w:rPr>
          <w:rFonts w:ascii="Times New Roman" w:hAnsi="Times New Roman"/>
        </w:rPr>
        <w:instrText xml:space="preserve"> ADDIN ZOTERO_ITEM CSL_CITATION {"citationID":"3MlbmCVt","properties":{"formattedCitation":"Lancieri, \\uc0\\u8220{}Narrowing Data Protection\\uc0\\u8217{}s Enforcement Gap.\\uc0\\u8221{}","plainCitation":"Lancieri, “Narrowing Data Protection’s Enforcement Gap.”","noteIndex":55},"citationItems":[{"id":2264,"uris":["http://zotero.org/users/1639190/items/ERARNDW6"],"uri":["http://zotero.org/users/1639190/items/ERARNDW6"],"itemData":{"id":2264,"type":"article-journal","container-title":"Maine Law Review","issue":"1","title":"Narrowing Data Protection's Enforcement Gap","volume":"74","author":[{"family":"Lancieri","given":"Filippo"}],"issued":{"date-parts":[["2022"]]}}}],"schema":"https://github.com/citation-style-language/schema/raw/master/csl-citation.json"}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Lancieri, “Narrowing Data Protection’s Enforcement Gap.”</w:t>
      </w:r>
      <w:r w:rsidRPr="0052227E">
        <w:rPr>
          <w:rFonts w:ascii="Times New Roman" w:hAnsi="Times New Roman"/>
        </w:rPr>
        <w:fldChar w:fldCharType="end"/>
      </w:r>
      <w:r w:rsidRPr="0052227E">
        <w:rPr>
          <w:rFonts w:ascii="Times New Roman" w:hAnsi="Times New Roman"/>
        </w:rPr>
        <w:t xml:space="preserve"> (discussing its application to data protection policy).</w:t>
      </w:r>
    </w:p>
  </w:footnote>
  <w:footnote w:id="56">
    <w:p w14:paraId="62AFC8FF" w14:textId="6E654E13"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{"citationID":"a1gm37flk56","properties":{"formattedCitation":"Aghion and Tirole, \\uc0\\u8220{}Formal and Real Authority in Organizations.\\uc0\\u8221{}","plainCitation":"Aghion and Tirole, “Formal and Real Authority in Organizations.”","noteIndex":56},"citationItems":[{"id":5315,"uris":["http://zotero.org/users/1639190/items/PC44NH7W"],"uri":["http://zotero.org/users/1639190/items/PC44NH7W"],"itemData":{"id":5315,"type":"article-journal","container-title":"Journal of political economy","issue":"1","note":"ISBN: 0022-3808\npublisher: The University of Chicago Press","page":"1-29","title":"Formal and real authority in organizations","volume":"105","author":[{"family":"Aghion","given":"Philippe"},{"family":"Tirole","given":"Jean"}],"issued":{"date-parts":[["1997"]]}}}],"schema":"https://github.com/citation-style-language/schema/raw/master/csl-citation.json"}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Aghion and Tirole, “Formal and Real Authority in Organizations.”</w:t>
      </w:r>
      <w:r w:rsidRPr="0052227E">
        <w:rPr>
          <w:rFonts w:ascii="Times New Roman" w:hAnsi="Times New Roman"/>
        </w:rPr>
        <w:fldChar w:fldCharType="end"/>
      </w:r>
      <w:r w:rsidRPr="0052227E">
        <w:rPr>
          <w:rFonts w:ascii="Times New Roman" w:hAnsi="Times New Roman"/>
        </w:rPr>
        <w:t>, at 2-3.</w:t>
      </w:r>
    </w:p>
  </w:footnote>
  <w:footnote w:id="57">
    <w:p w14:paraId="3072428D" w14:textId="4F31A90C"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{"citationID":"wDJDSXru","properties":{"formattedCitation":"Luigi Zingales, \\uc0\\u8220{}Preventing Economists Capture,\\uc0\\u8221{} in {\\i{}Preventing Regulatory Capture: Special Interest Influence and How to Limit It} (Cambridge University Press, 2013).","plainCitation":"Luigi Zingales, “Preventing Economists Capture,” in Preventing Regulatory Capture: Special Interest Influence and How to Limit It (Cambridge University Press, 2013).","noteIndex":57},"citationItems":[{"id":1441,"uris":["http://zotero.org/users/1639190/items/78T57KJG"],"uri":["http://zotero.org/users/1639190/items/78T57KJG"],"itemData":{"id":1441,"type":"chapter","container-title":"Preventing regulatory capture: Special interest influence and how to limit it","ISBN":"1-107-51252-2","publisher":"Cambridge University Press","title":"Preventing Economists Capture","author":[{"family":"Zingales","given":"Luigi"}],"issued":{"date-parts":[["2013"]]}}}],"schema":"https://github.com/citation-style-language/schema/raw/master/csl-citation.json"}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Luigi Zingales, “Preventing Economists Capture,” in </w:t>
      </w:r>
      <w:r w:rsidRPr="0052227E">
        <w:rPr>
          <w:rFonts w:ascii="Times New Roman" w:hAnsi="Times New Roman"/>
          <w:i/>
          <w:iCs/>
        </w:rPr>
        <w:t>Preventing Regulatory Capture: Special Interest Influence and How to Limit It</w:t>
      </w:r>
      <w:r w:rsidRPr="0052227E">
        <w:rPr>
          <w:rFonts w:ascii="Times New Roman" w:hAnsi="Times New Roman"/>
        </w:rPr>
        <w:t xml:space="preserve"> (Cambridge University Press, 2013).</w:t>
      </w:r>
      <w:r w:rsidRPr="0052227E">
        <w:rPr>
          <w:rFonts w:ascii="Times New Roman" w:hAnsi="Times New Roman"/>
        </w:rPr>
        <w:fldChar w:fldCharType="end"/>
      </w:r>
      <w:r w:rsidRPr="0052227E">
        <w:rPr>
          <w:rFonts w:ascii="Times New Roman" w:hAnsi="Times New Roman"/>
        </w:rPr>
        <w:t xml:space="preserve">; </w:t>
      </w:r>
    </w:p>
  </w:footnote>
  <w:footnote w:id="58">
    <w:p w14:paraId="2A6FE81A" w14:textId="05309509"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{"citationID":"zZu0EmCY","properties":{"formattedCitation":"Marianne Bertrand et al., \\uc0\\u8220{}Hall of Mirrors: Corporate Philanthropy and Strategic Advocacy\\uc0\\u8221{} (National Bureau of Economic Research, 2018).","plainCitation":"Marianne Bertrand et al., “Hall of Mirrors: Corporate Philanthropy and Strategic Advocacy” (National Bureau of Economic Research, 2018).","noteIndex":58},"citationItems":[{"id":5238,"uris":["http://zotero.org/users/1639190/items/265EVG7S"],"uri":["http://zotero.org/users/1639190/items/265EVG7S"],"itemData":{"id":5238,"type":"report","publisher":"National Bureau of Economic Research","title":"Hall of mirrors: Corporate philanthropy and strategic advocacy","author":[{"family":"Bertrand","given":"Marianne"},{"family":"Bombardini","given":"Matilde"},{"family":"Fisman","given":"Raymond"},{"family":"Hackinen","given":"Bradley"},{"family":"Trebbi","given":"Francesco"}],"issued":{"date-parts":[["2018"]]}}}],"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Marianne Bertrand et al., “Hall of Mirrors: Corporate Philanthropy and Strategic Advocacy” (National Bureau of Economic Research, 2018).</w:t>
      </w:r>
      <w:r w:rsidRPr="0052227E">
        <w:rPr>
          <w:rFonts w:ascii="Times New Roman" w:hAnsi="Times New Roman"/>
        </w:rPr>
        <w:fldChar w:fldCharType="end"/>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{"citationID":"3EyFM2dE","properties":{"formattedCitation":"Daisuke Wakabayashi, \\uc0\\u8220{}Big Tech Funds a Think Tank Pushing for Fewer Rules. For Big Tech.,\\uc0\\u8221{} {\\i{}The New York Times}, July 24, 2020, sec. Technology, https://www.nytimes.com/2020/07/24/technology/global-antitrust-institute-google-amazon-qualcomm.html.","plainCitation":"Daisuke Wakabayashi, “Big Tech Funds a Think Tank Pushing for Fewer Rules. For Big Tech.,” The New York Times, July 24, 2020, sec. Technology, https://www.nytimes.com/2020/07/24/technology/global-antitrust-institute-google-amazon-qualcomm.html.","noteIndex":58},"citationItems":[{"id":2056,"uris":["http://zotero.org/users/1639190/items/B3THVB6A"],"uri":["http://zotero.org/users/1639190/items/B3THVB6A"],"itemData":{"id":2056,"type":"article-newspaper","abstract":"Google, Amazon and Qualcomm finance a George Mason University institute teaching a hands-off approach to antitrust regulators and judges.","container-title":"The New York Times","ISSN":"0362-4331","language":"en-US","section":"Technology","source":"NYTimes.com","title":"Big Tech Funds a Think Tank Pushing for Fewer Rules. For Big Tech.","URL":"https://www.nytimes.com/2020/07/24/technology/global-antitrust-institute-google-amazon-qualcomm.html","author":[{"family":"Wakabayashi","given":"Daisuke"}],"issued":{"date-parts":[["2020",7,24]]}}}],"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Daisuke Wakabayashi, “Big Tech Funds a Think Tank Pushing for Fewer Rules. For Big Tech.,” </w:t>
      </w:r>
      <w:r w:rsidRPr="0052227E">
        <w:rPr>
          <w:rFonts w:ascii="Times New Roman" w:hAnsi="Times New Roman"/>
          <w:i/>
          <w:iCs/>
        </w:rPr>
        <w:t>The New York Times</w:t>
      </w:r>
      <w:r w:rsidRPr="0052227E">
        <w:rPr>
          <w:rFonts w:ascii="Times New Roman" w:hAnsi="Times New Roman"/>
        </w:rPr>
        <w:t>, July 24, 2020, sec. Technology, https://www.nytimes.com/2020/07/24/technology/global-antitrust-institute-google-amazon-qualcomm.html.</w:t>
      </w:r>
      <w:r w:rsidRPr="0052227E">
        <w:rPr>
          <w:rFonts w:ascii="Times New Roman" w:hAnsi="Times New Roman"/>
        </w:rPr>
        <w:fldChar w:fldCharType="end"/>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{"citationID":"atmkoqqd6q","properties":{"formattedCitation":"Rob Davis and Toni Schick, \\uc0\\u8220{}What Happened When a Public Institute Became a De Facto Lobbying Arm of the Timber Industry,\\uc0\\u8221{} ProPublica, August 4, 2020, https://www.propublica.org/article/what-happened-when-a-public-institute-became-a-de-facto-lobbying-arm-of-the-timber-industry.","plainCitation":"Rob Davis and Toni Schick, “What Happened When a Public Institute Became a De Facto Lobbying Arm of the Timber Industry,” ProPublica, August 4, 2020, https://www.propublica.org/article/what-happened-when-a-public-institute-became-a-de-facto-lobbying-arm-of-the-timber-industry.","noteIndex":58},"citationItems":[{"id":1714,"uris":["http://zotero.org/users/1639190/items/ZQAIQRSQ"],"uri":["http://zotero.org/users/1639190/items/ZQAIQRSQ"],"itemData":{"id":1714,"type":"webpage","abstract":"Internal emails show a tax-funded agency created to educate people about forestry has acted as a public-relations agency and lobbying arm for Oregon’s timber industry, in some cases skirting legal constraints that forbid it from doing so.","container-title":"ProPublica","language":"en","note":"source: www.propublica.org","title":"What Happened When a Public Institute Became a De Facto Lobbying Arm of the Timber Industry","URL":"https://www.propublica.org/article/what-happened-when-a-public-institute-became-a-de-facto-lobbying-arm-of-the-timber-industry","author":[{"family":"Davis","given":"Rob"},{"family":"Schick","given":"Toni"}],"accessed":{"date-parts":[["2020",8,5]]},"issued":{"date-parts":[["2020",8,4]]}}}],"schema":"https://github.com/citation-style-language/schema/raw/master/csl-citation.json"} </w:instrText>
      </w:r>
      <w:r w:rsidRPr="0052227E">
        <w:rPr>
          <w:rFonts w:ascii="Times New Roman" w:hAnsi="Times New Roman"/>
        </w:rPr>
        <w:fldChar w:fldCharType="separate"/>
      </w:r>
      <w:r w:rsidRPr="008732BB">
        <w:rPr>
          <w:rFonts w:ascii="Times New Roman" w:hAnsi="Times New Roman"/>
        </w:rPr>
        <w:t>Rob Davis and Toni Schick, “What Happened When a Public Institute Became a De Facto Lobbying Arm of the Timber Industry,” ProPublica, August 4, 2020, https://www.propublica.org/article/what-happened-when-a-public-institute-became-a-de-facto-lobbying-arm-of-the-timber-industry.</w:t>
      </w:r>
      <w:r w:rsidRPr="0052227E">
        <w:rPr>
          <w:rFonts w:ascii="Times New Roman" w:hAnsi="Times New Roman"/>
        </w:rPr>
        <w:fldChar w:fldCharType="end"/>
      </w:r>
    </w:p>
  </w:footnote>
  <w:footnote w:id="59">
    <w:p w14:paraId="2227EEDC" w14:textId="11933C44"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{"citationID":"jsg3ai4t","properties":{"formattedCitation":"Lancieri, \\uc0\\u8220{}Narrowing Data Protection\\uc0\\u8217{}s Enforcement Gap.\\uc0\\u8221{}","plainCitation":"Lancieri, “Narrowing Data Protection’s Enforcement Gap.”","noteIndex":59},"citationItems":[{"id":2264,"uris":["http://zotero.org/users/1639190/items/ERARNDW6"],"uri":["http://zotero.org/users/1639190/items/ERARNDW6"],"itemData":{"id":2264,"type":"article-journal","container-title":"Maine Law Review","issue":"1","title":"Narrowing Data Protection's Enforcement Gap","volume":"74","author":[{"family":"Lancieri","given":"Filippo"}],"issued":{"date-parts":[["2022"]]}}}],"schema":"https://github.com/citation-style-language/schema/raw/master/csl-citation.json"}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Lancieri, “Narrowing Data Protection’s Enforcement Gap.”</w:t>
      </w:r>
      <w:r w:rsidRPr="0052227E">
        <w:rPr>
          <w:rFonts w:ascii="Times New Roman" w:hAnsi="Times New Roman"/>
        </w:rPr>
        <w:fldChar w:fldCharType="end"/>
      </w:r>
    </w:p>
  </w:footnote>
  <w:footnote w:id="60">
    <w:p w14:paraId="71033759" w14:textId="3CBE3E89"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{"citationID":"nQLf7X0K","properties":{"formattedCitation":"Elliott Ash, Daniel L. Chen, and Suresh Naidu, \\uc0\\u8220{}Ideas Have Consequences: The Impact of Law and Economics on American Justice,\\uc0\\u8221{} {\\i{}Center for Law &amp; Economics Working Paper Series} 4 (2021).","plainCitation":"Elliott Ash, Daniel L. Chen, and Suresh Naidu, “Ideas Have Consequences: The Impact of Law and Economics on American Justice,” Center for Law &amp; Economics Working Paper Series 4 (2021).","noteIndex":60},"citationItems":[{"id":5206,"uris":["http://zotero.org/users/1639190/items/PF8TFILG"],"uri":["http://zotero.org/users/1639190/items/PF8TFILG"],"itemData":{"id":5206,"type":"article-journal","container-title":"Center for Law &amp; Economics Working Paper Series","note":"publisher: Center for Law &amp; Economics, ETH Zurich","title":"Ideas have consequences: The impact of law and economics on american justice","volume":"4","author":[{"family":"Ash","given":"Elliott"},{"family":"Chen","given":"Daniel L."},{"family":"Naidu","given":"Suresh"}],"issued":{"date-parts":[["2021"]]}}}],"schema":"https://github.com/citation-style-language/schema/raw/master/csl-citation.json"}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Elliott Ash, Daniel L. Chen, and Suresh Naidu, “Ideas Have Consequences: The Impact of Law and Economics on American Justice,” </w:t>
      </w:r>
      <w:r w:rsidRPr="0052227E">
        <w:rPr>
          <w:rFonts w:ascii="Times New Roman" w:hAnsi="Times New Roman"/>
          <w:i/>
          <w:iCs/>
        </w:rPr>
        <w:t>Center for Law &amp; Economics Working Paper Series</w:t>
      </w:r>
      <w:r w:rsidRPr="0052227E">
        <w:rPr>
          <w:rFonts w:ascii="Times New Roman" w:hAnsi="Times New Roman"/>
        </w:rPr>
        <w:t xml:space="preserve"> 4 (2021).</w:t>
      </w:r>
      <w:r w:rsidRPr="0052227E">
        <w:rPr>
          <w:rFonts w:ascii="Times New Roman" w:hAnsi="Times New Roman"/>
        </w:rPr>
        <w:fldChar w:fldCharType="end"/>
      </w:r>
    </w:p>
  </w:footnote>
  <w:footnote w:id="61">
    <w:p w14:paraId="236F51D6" w14:textId="4EE66C7A"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sidRPr="0052227E">
        <w:rPr>
          <w:rFonts w:ascii="Times New Roman" w:hAnsi="Times New Roman"/>
        </w:rPr>
        <w:instrText xml:space="preserve"> ADDIN ZOTERO_ITEM CSL_CITATION {"citationID":"xaLgPmZ2","properties":{"formattedCitation":"Edward S. Herman and Noam Chomsky, {\\i{}Manufacturing Consent: The Political Economy of the Mass Media} (Random House, 2010).","plainCitation":"Edward S. Herman and Noam Chomsky, Manufacturing Consent: The Political Economy of the Mass Media (Random House, 2010).","noteIndex":61},"citationItems":[{"id":5237,"uris":["http://zotero.org/users/1639190/items/LBY48RSU"],"uri":["http://zotero.org/users/1639190/items/LBY48RSU"],"itemData":{"id":5237,"type":"book","ISBN":"1-4070-5405-8","publisher":"Random House","title":"Manufacturing consent: The political economy of the mass media","author":[{"family":"Herman","given":"Edward S."},{"family":"Chomsky","given":"Noam"}],"issued":{"date-parts":[["2010"]]}}}],"schema":"https://github.com/citation-style-language/schema/raw/master/csl-citation.json"}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Edward S. Herman and Noam Chomsky, </w:t>
      </w:r>
      <w:r w:rsidRPr="0052227E">
        <w:rPr>
          <w:rFonts w:ascii="Times New Roman" w:hAnsi="Times New Roman"/>
          <w:i/>
          <w:iCs/>
        </w:rPr>
        <w:t>Manufacturing Consent: The Political Economy of the Mass Media</w:t>
      </w:r>
      <w:r w:rsidRPr="0052227E">
        <w:rPr>
          <w:rFonts w:ascii="Times New Roman" w:hAnsi="Times New Roman"/>
        </w:rPr>
        <w:t xml:space="preserve"> (Random House, 2010).</w:t>
      </w:r>
      <w:r w:rsidRPr="0052227E">
        <w:rPr>
          <w:rFonts w:ascii="Times New Roman" w:hAnsi="Times New Roman"/>
        </w:rPr>
        <w:fldChar w:fldCharType="end"/>
      </w:r>
    </w:p>
  </w:footnote>
  <w:footnote w:id="62">
    <w:p w14:paraId="492B4B59" w14:textId="584174A0"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After his description of such process for the news media in </w:t>
      </w:r>
      <w:r w:rsidRPr="0052227E">
        <w:rPr>
          <w:rFonts w:ascii="Times New Roman" w:hAnsi="Times New Roman"/>
        </w:rPr>
        <w:fldChar w:fldCharType="begin"/>
      </w:r>
      <w:r w:rsidRPr="0052227E">
        <w:rPr>
          <w:rFonts w:ascii="Times New Roman" w:hAnsi="Times New Roman"/>
        </w:rPr>
        <w:instrText xml:space="preserve"> ADDIN ZOTERO_ITEM CSL_CITATION {"citationID":"fiwj6idy","properties":{"formattedCitation":"Herman and Chomsky.","plainCitation":"Herman and Chomsky.","noteIndex":62},"citationItems":[{"id":5237,"uris":["http://zotero.org/users/1639190/items/LBY48RSU"],"uri":["http://zotero.org/users/1639190/items/LBY48RSU"],"itemData":{"id":5237,"type":"book","ISBN":"1-4070-5405-8","publisher":"Random House","title":"Manufacturing consent: The political economy of the mass media","author":[{"family":"Herman","given":"Edward S."},{"family":"Chomsky","given":"Noam"}],"issued":{"date-parts":[["2010"]]}}}],"schema":"https://github.com/citation-style-language/schema/raw/master/csl-citation.json"}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Herman and Chomsky.</w:t>
      </w:r>
      <w:r w:rsidRPr="0052227E">
        <w:rPr>
          <w:rFonts w:ascii="Times New Roman" w:hAnsi="Times New Roman"/>
        </w:rPr>
        <w:fldChar w:fldCharType="end"/>
      </w:r>
    </w:p>
  </w:footnote>
  <w:footnote w:id="63">
    <w:p w14:paraId="469E586C" w14:textId="724662BC"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As Noam Chomsky explained when asked by a BBC journalist on whether he believed the journalist was self-censoring, “I am not saying you are self-censoring, I am saying that if you did not believe in what you believe, you would not be where you are”. </w:t>
      </w:r>
      <w:r w:rsidRPr="0052227E">
        <w:rPr>
          <w:rFonts w:ascii="Times New Roman" w:hAnsi="Times New Roman"/>
        </w:rPr>
        <w:fldChar w:fldCharType="begin"/>
      </w:r>
      <w:r w:rsidRPr="0052227E">
        <w:rPr>
          <w:rFonts w:ascii="Times New Roman" w:hAnsi="Times New Roman"/>
        </w:rPr>
        <w:instrText xml:space="preserve"> ADDIN ZOTERO_ITEM CSL_CITATION {"citationID":"ONuOLqgQ","properties":{"formattedCitation":"Noam Chomsky, The Big Idea - Noam Chomsky Interview with Andrew Marr, February 1996, https://www.youtube.com/watch?v=GjENnyQupow.","plainCitation":"Noam Chomsky, The Big Idea - Noam Chomsky Interview with Andrew Marr, February 1996, https://www.youtube.com/watch?v=GjENnyQupow.","noteIndex":63},"citationItems":[{"id":5239,"uris":["http://zotero.org/users/1639190/items/EIFPQQHU"],"uri":["http://zotero.org/users/1639190/items/EIFPQQHU"],"itemData":{"id":5239,"type":"interview","title":"The Big Idea - Noam Chomsky Interview with Andrew Marr","URL":"https://www.youtube.com/watch?v=GjENnyQupow","author":[{"family":"Chomsky","given":"Noam"}],"issued":{"date-parts":[["1996",2]]}}}],"schema":"https://github.com/citation-style-language/schema/raw/master/csl-citation.json"}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noProof/>
        </w:rPr>
        <w:t>Noam Chomsky, The Big Idea - Noam Chomsky Interview with Andrew Marr, February 1996, https://www.youtube.com/watch?v=GjENnyQupow.</w:t>
      </w:r>
      <w:r w:rsidRPr="0052227E">
        <w:rPr>
          <w:rFonts w:ascii="Times New Roman" w:hAnsi="Times New Roman"/>
        </w:rPr>
        <w:fldChar w:fldCharType="end"/>
      </w:r>
      <w:r w:rsidRPr="0052227E">
        <w:rPr>
          <w:rFonts w:ascii="Times New Roman" w:hAnsi="Times New Roman"/>
        </w:rPr>
        <w:t xml:space="preserve"> at 11’</w:t>
      </w:r>
    </w:p>
  </w:footnote>
  <w:footnote w:id="64">
    <w:p w14:paraId="72481E77" w14:textId="20929080" w:rsidR="00097EF8" w:rsidRPr="0052227E" w:rsidRDefault="00097EF8" w:rsidP="00B4609D">
      <w:pPr>
        <w:pStyle w:val="FootnoteText"/>
        <w:ind w:firstLine="0"/>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As mentioned above, different market characteristics enable or hinder these dynamics, such as how concentrated the industry is and how aligned are the political interests of industry players, how disperse the group paying the rent is, how opaque is the rent payment itself, transaction costs in the political organization of dispersed agents, etc. See </w:t>
      </w:r>
      <w:r w:rsidRPr="0052227E">
        <w:rPr>
          <w:rFonts w:ascii="Times New Roman" w:hAnsi="Times New Roman"/>
        </w:rPr>
        <w:fldChar w:fldCharType="begin"/>
      </w:r>
      <w:r w:rsidRPr="0052227E">
        <w:rPr>
          <w:rFonts w:ascii="Times New Roman" w:hAnsi="Times New Roman"/>
        </w:rPr>
        <w:instrText xml:space="preserve"> ADDIN ZOTERO_ITEM CSL_CITATION {"citationID":"mkSKL88b","properties":{"formattedCitation":"Lancieri, \\uc0\\u8220{}Narrowing Data Protection\\uc0\\u8217{}s Enforcement Gap.\\uc0\\u8221{}","plainCitation":"Lancieri, “Narrowing Data Protection’s Enforcement Gap.”","noteIndex":64},"citationItems":[{"id":2264,"uris":["http://zotero.org/users/1639190/items/ERARNDW6"],"uri":["http://zotero.org/users/1639190/items/ERARNDW6"],"itemData":{"id":2264,"type":"article-journal","container-title":"Maine Law Review","issue":"1","title":"Narrowing Data Protection's Enforcement Gap","volume":"74","author":[{"family":"Lancieri","given":"Filippo"}],"issued":{"date-parts":[["2022"]]}}}],"schema":"https://github.com/citation-style-language/schema/raw/master/csl-citation.json"}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Lancieri, “Narrowing Data Protection’s Enforcement Gap.”</w:t>
      </w:r>
      <w:r w:rsidRPr="0052227E">
        <w:rPr>
          <w:rFonts w:ascii="Times New Roman" w:hAnsi="Times New Roman"/>
        </w:rPr>
        <w:fldChar w:fldCharType="end"/>
      </w:r>
      <w:r w:rsidRPr="0052227E">
        <w:rPr>
          <w:rFonts w:ascii="Times New Roman" w:hAnsi="Times New Roman"/>
        </w:rPr>
        <w:t xml:space="preserve"> at 32-33.</w:t>
      </w:r>
    </w:p>
  </w:footnote>
  <w:footnote w:id="65">
    <w:p w14:paraId="68193E30" w14:textId="207700DA"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PnXLblZE","properties":{"formattedCitation":"Lancieri.","plainCitation":"Lancieri.","noteIndex":65},"citationItems":[{"id":2264,"uris":["http://zotero.org/users/1639190/items/ERARNDW6"],"uri":["http://zotero.org/users/1639190/items/ERARNDW6"],"itemData":{"id":2264,"type":"article-journal","container-title":"Maine Law Review","issue":"1","title":"Narrowing Data Protection's Enforcement Gap","volume":"74","author":[{"family":"Lancieri","given":"Filippo"}],"issued":{"date-parts":[["2022"]]}}}],"schema":"https://github.com/citation-style-language/schema/raw/master/csl-citation.json"} </w:instrText>
      </w:r>
      <w:r w:rsidRPr="0052227E">
        <w:rPr>
          <w:rFonts w:ascii="Times New Roman" w:hAnsi="Times New Roman"/>
        </w:rPr>
        <w:fldChar w:fldCharType="separate"/>
      </w:r>
      <w:r>
        <w:rPr>
          <w:rFonts w:ascii="Times New Roman" w:hAnsi="Times New Roman"/>
        </w:rPr>
        <w:t>Lancieri.</w:t>
      </w:r>
      <w:r w:rsidRPr="0052227E">
        <w:rPr>
          <w:rFonts w:ascii="Times New Roman" w:hAnsi="Times New Roman"/>
        </w:rPr>
        <w:fldChar w:fldCharType="end"/>
      </w:r>
      <w:r w:rsidRPr="0052227E">
        <w:rPr>
          <w:rFonts w:ascii="Times New Roman" w:hAnsi="Times New Roman"/>
        </w:rPr>
        <w:t xml:space="preserve"> at 39.</w:t>
      </w:r>
    </w:p>
  </w:footnote>
  <w:footnote w:id="66">
    <w:p w14:paraId="67441A60" w14:textId="0CEA6B74"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For example, requiring regulators to propose rules and solicit public comment before formally issuing those rules forces interest groups to submit comments and data, putting opponents on alert, and allowing them to respond by marshalling evidence and making arguments of their own.</w:t>
      </w:r>
    </w:p>
  </w:footnote>
  <w:footnote w:id="67">
    <w:p w14:paraId="2B73A775" w14:textId="22F6F490"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For example, a former PCAOB inspector hired by KPMG was able to provide the audit firm with advanced warnings of which engagements will be inspected. </w:t>
      </w:r>
      <w:r w:rsidRPr="0052227E">
        <w:rPr>
          <w:rFonts w:ascii="Times New Roman" w:hAnsi="Times New Roman"/>
        </w:rPr>
        <w:fldChar w:fldCharType="begin"/>
      </w:r>
      <w:r>
        <w:rPr>
          <w:rFonts w:ascii="Times New Roman" w:hAnsi="Times New Roman"/>
        </w:rPr>
        <w:instrText xml:space="preserve"> ADDIN ZOTERO_ITEM CSL_CITATION {"citationID":"a28ddajg0u7","properties":{"formattedCitation":"Securities and Exchange Commission, \\uc0\\u8220{}Six Accountants Charged with Using Leaked Confidential PCAOB Data in Quest to Improve Inspection Results for KPMG,\\uc0\\u8221{} sec.gov, June 2018, https://www.sec.gov/news/press-release/2018-6.","plainCitation":"Securities and Exchange Commission, “Six Accountants Charged with Using Leaked Confidential PCAOB Data in Quest to Improve Inspection Results for KPMG,” sec.gov, June 2018, https://www.sec.gov/news/press-release/2018-6.","noteIndex":67},"citationItems":[{"id":5318,"uris":["http://zotero.org/users/1639190/items/P97VL8DS"],"uri":["http://zotero.org/users/1639190/items/P97VL8DS"],"itemData":{"id":5318,"type":"webpage","container-title":"sec.gov","title":"Six Accountants Charged with Using Leaked Confidential PCAOB Data in Quest to Improve Inspection Results for KPMG","URL":"https://www.sec.gov/news/press-release/2018-6","author":[{"literal":"Securities and Exchange Commission"}],"issued":{"date-parts":[["2018",6]]}}}],"schema":"https://github.com/citation-style-language/schema/raw/master/csl-citation.json"} </w:instrText>
      </w:r>
      <w:r w:rsidRPr="0052227E">
        <w:rPr>
          <w:rFonts w:ascii="Times New Roman" w:hAnsi="Times New Roman"/>
        </w:rPr>
        <w:fldChar w:fldCharType="separate"/>
      </w:r>
      <w:r w:rsidRPr="008732BB">
        <w:rPr>
          <w:rFonts w:ascii="Times New Roman" w:hAnsi="Times New Roman"/>
        </w:rPr>
        <w:t>Securities and Exchange Commission, “Six Accountants Charged with Using Leaked Confidential PCAOB Data in Quest to Improve Inspection Results for KPMG,” sec.gov, June 2018, https://www.sec.gov/news/press-release/2018-6.</w:t>
      </w:r>
      <w:r w:rsidRPr="0052227E">
        <w:rPr>
          <w:rFonts w:ascii="Times New Roman" w:hAnsi="Times New Roman"/>
        </w:rPr>
        <w:fldChar w:fldCharType="end"/>
      </w:r>
    </w:p>
  </w:footnote>
  <w:footnote w:id="68">
    <w:p w14:paraId="7820C32F" w14:textId="1F10DA7E" w:rsidR="00097EF8" w:rsidRDefault="00097EF8" w:rsidP="00B4609D">
      <w:pPr>
        <w:pStyle w:val="FootnoteText"/>
        <w:ind w:firstLine="0"/>
      </w:pPr>
      <w:r>
        <w:rPr>
          <w:rStyle w:val="FootnoteReference"/>
        </w:rPr>
        <w:footnoteRef/>
      </w:r>
      <w:r>
        <w:t xml:space="preserve"> See </w:t>
      </w:r>
      <w:r>
        <w:fldChar w:fldCharType="begin"/>
      </w:r>
      <w:r>
        <w:instrText xml:space="preserve"> ADDIN ZOTERO_ITEM CSL_CITATION {"citationID":"apul42v4ol","properties":{"formattedCitation":"Jody Freeman and Sharon Jacobs, \\uc0\\u8220{}Structural Deregulation,\\uc0\\u8221{} {\\i{}Harvard Law Review, Forthcoming}, 2021.","plainCitation":"Jody Freeman and Sharon Jacobs, “Structural Deregulation,” Harvard Law Review, Forthcoming, 2021.","noteIndex":68},"citationItems":[{"id":5320,"uris":["http://zotero.org/users/1639190/items/XLWSP3ZN"],"uri":["http://zotero.org/users/1639190/items/XLWSP3ZN"],"itemData":{"id":5320,"type":"article-journal","container-title":"Harvard Law Review, Forthcoming","title":"Structural Deregulation","author":[{"family":"Freeman","given":"Jody"},{"family":"Jacobs","given":"Sharon"}],"issued":{"date-parts":[["2021"]]}}}],"schema":"https://github.com/citation-style-language/schema/raw/master/csl-citation.json"} </w:instrText>
      </w:r>
      <w:r>
        <w:fldChar w:fldCharType="separate"/>
      </w:r>
      <w:r w:rsidRPr="00B87B9F">
        <w:t xml:space="preserve">Jody Freeman and Sharon Jacobs, “Structural Deregulation,” </w:t>
      </w:r>
      <w:r w:rsidRPr="00B87B9F">
        <w:rPr>
          <w:i/>
          <w:iCs/>
        </w:rPr>
        <w:t>Harvard Law Review, Forthcoming</w:t>
      </w:r>
      <w:r w:rsidRPr="00B87B9F">
        <w:t>, 2021.</w:t>
      </w:r>
      <w:r>
        <w:fldChar w:fldCharType="end"/>
      </w:r>
    </w:p>
  </w:footnote>
  <w:footnote w:id="69">
    <w:p w14:paraId="2A841E03" w14:textId="71A1F58C"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rPr>
        <w:fldChar w:fldCharType="begin"/>
      </w:r>
      <w:r>
        <w:rPr>
          <w:rFonts w:ascii="Times New Roman" w:hAnsi="Times New Roman"/>
        </w:rPr>
        <w:instrText xml:space="preserve"> ADDIN ZOTERO_ITEM CSL_CITATION {"citationID":"z0G0wseI","properties":{"formattedCitation":"Andrei Shleifer, \\uc0\\u8220{}George Stigler\\uc0\\u8217{}s Paper on Regulation and the Rise of Political Economy,\\uc0\\u8221{} {\\i{}ProMarket} (blog), April 28, 2021, https://promarket.org/2021/04/28/george-stiglers-regulation-political-economy-capture/.","plainCitation":"Andrei Shleifer, “George Stigler’s Paper on Regulation and the Rise of Political Economy,” ProMarket (blog), April 28, 2021, https://promarket.org/2021/04/28/george-stiglers-regulation-political-economy-capture/.","noteIndex":69},"citationItems":[{"id":5024,"uris":["http://zotero.org/users/1639190/items/WCG8Y8EB"],"uri":["http://zotero.org/users/1639190/items/WCG8Y8EB"],"itemData":{"id":5024,"type":"post-weblog","abstract":"Stigler’s “The Theory of Economic Regulation” is not just the founding paper of economics of regulation, but also of political economy.","container-title":"ProMarket","language":"en-US","title":"George Stigler’s Paper on Regulation and the Rise of Political Economy","URL":"https://promarket.org/2021/04/28/george-stiglers-regulation-political-economy-capture/","author":[{"family":"Shleifer","given":"Andrei"}],"accessed":{"date-parts":[["2021",5,10]]},"issued":{"date-parts":[["2021",4,28]]}}}],"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Andrei Shleifer, “George Stigler’s Paper on Regulation and the Rise of Political Economy,” </w:t>
      </w:r>
      <w:r w:rsidRPr="0052227E">
        <w:rPr>
          <w:rFonts w:ascii="Times New Roman" w:hAnsi="Times New Roman"/>
          <w:i/>
          <w:iCs/>
        </w:rPr>
        <w:t>ProMarket</w:t>
      </w:r>
      <w:r w:rsidRPr="0052227E">
        <w:rPr>
          <w:rFonts w:ascii="Times New Roman" w:hAnsi="Times New Roman"/>
        </w:rPr>
        <w:t xml:space="preserve"> (blog), April 28, 2021, https://promarket.org/2021/04/28/george-stiglers-regulation-political-economy-capture/.</w:t>
      </w:r>
      <w:r w:rsidRPr="0052227E">
        <w:rPr>
          <w:rFonts w:ascii="Times New Roman" w:hAnsi="Times New Roman"/>
        </w:rPr>
        <w:fldChar w:fldCharType="end"/>
      </w:r>
    </w:p>
  </w:footnote>
  <w:footnote w:id="70">
    <w:p w14:paraId="16548EB4" w14:textId="668A0805"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 possibly more important exception to this pattern of increasing antitrust liability and enforcement was a series of early New Deal statutes, including the National Industrial Recovery Act of 1933, which gave the federal government power to authorize and regulate cartels. But this short-lived experiment was a response to an economic emergency, and placed cartelization under the authority of the government, and so was not really an exception to the overall trend toward limiting the power of private corporations to collude or monopolized markets on their own.</w:t>
      </w:r>
    </w:p>
  </w:footnote>
  <w:footnote w:id="71">
    <w:p w14:paraId="1AA1EA36" w14:textId="0DBC29C3"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15 U.S. Code § 6a.</w:t>
      </w:r>
    </w:p>
  </w:footnote>
  <w:footnote w:id="72">
    <w:p w14:paraId="3EEEA967" w14:textId="5D5FC945"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Op. cit.</w:t>
      </w:r>
    </w:p>
  </w:footnote>
  <w:footnote w:id="73">
    <w:p w14:paraId="2F71BF81" w14:textId="7F7837F2"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{"citationID":"UzZEWDjB","properties":{"formattedCitation":"Andrew G. Howell, \\uc0\\u8220{}Why Premerger Review Needed Reform-and Still Does,\\uc0\\u8221{} {\\i{}Wm. &amp; Mary L. Rev.} 43 (2001): 1703.","plainCitation":"Andrew G. Howell, “Why Premerger Review Needed Reform-and Still Does,” Wm. &amp; Mary L. Rev. 43 (2001): 1703.","noteIndex":73},"citationItems":[{"id":5014,"uris":["http://zotero.org/users/1639190/items/H9NQYNN8"],"uri":["http://zotero.org/users/1639190/items/H9NQYNN8"],"itemData":{"id":5014,"type":"article-journal","container-title":"Wm. &amp; Mary L. Rev.","note":"publisher: HeinOnline","page":"1703","title":"Why premerger review needed reform-and still does","volume":"43","author":[{"family":"Howell","given":"Andrew G."}],"issued":{"date-parts":[["2001"]]}}}],"schema":"https://github.com/citation-style-language/schema/raw/master/csl-citation.json"}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Andrew G. Howell, “Why Premerger Review Needed Reform-and Still Does,” </w:t>
      </w:r>
      <w:r w:rsidRPr="0052227E">
        <w:rPr>
          <w:rFonts w:ascii="Times New Roman" w:hAnsi="Times New Roman"/>
          <w:i/>
          <w:iCs/>
        </w:rPr>
        <w:t>Wm. &amp; Mary L. Rev.</w:t>
      </w:r>
      <w:r w:rsidRPr="0052227E">
        <w:rPr>
          <w:rFonts w:ascii="Times New Roman" w:hAnsi="Times New Roman"/>
        </w:rPr>
        <w:t xml:space="preserve"> 43 (2001): 1703.</w:t>
      </w:r>
      <w:r w:rsidRPr="0052227E">
        <w:rPr>
          <w:rFonts w:ascii="Times New Roman" w:hAnsi="Times New Roman"/>
        </w:rPr>
        <w:fldChar w:fldCharType="end"/>
      </w:r>
      <w:r w:rsidRPr="0052227E">
        <w:rPr>
          <w:rFonts w:ascii="Times New Roman" w:hAnsi="Times New Roman"/>
        </w:rPr>
        <w:t xml:space="preserve"> at 1703-04. </w:t>
      </w:r>
    </w:p>
  </w:footnote>
  <w:footnote w:id="74">
    <w:p w14:paraId="737852AB" w14:textId="5E6AE875"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VPyTWzwM","properties":{"formattedCitation":"Howell.","plainCitation":"Howell.","noteIndex":74},"citationItems":[{"id":5014,"uris":["http://zotero.org/users/1639190/items/H9NQYNN8"],"uri":["http://zotero.org/users/1639190/items/H9NQYNN8"],"itemData":{"id":5014,"type":"article-journal","container-title":"Wm. &amp; Mary L. Rev.","note":"publisher: HeinOnline","page":"1703","title":"Why premerger review needed reform-and still does","volume":"43","author":[{"family":"Howell","given":"Andrew G."}],"issued":{"date-parts":[["2001"]]}}}],"schema":"https://github.com/citation-style-language/schema/raw/master/csl-citation.json"}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noProof/>
        </w:rPr>
        <w:t>Howell.</w:t>
      </w:r>
      <w:r w:rsidRPr="0052227E">
        <w:rPr>
          <w:rFonts w:ascii="Times New Roman" w:hAnsi="Times New Roman"/>
        </w:rPr>
        <w:fldChar w:fldCharType="end"/>
      </w:r>
      <w:r w:rsidRPr="0052227E">
        <w:rPr>
          <w:rFonts w:ascii="Times New Roman" w:hAnsi="Times New Roman"/>
        </w:rPr>
        <w:t xml:space="preserve"> at 1704.</w:t>
      </w:r>
    </w:p>
  </w:footnote>
  <w:footnote w:id="75">
    <w:p w14:paraId="200EC573" w14:textId="19F84F7A"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{"citationID":"qVYNCf5t","properties":{"formattedCitation":"Frederick M. Rowe, \\uc0\\u8220{}Political Objectives and Economic Effects of the Robinson-Patman Act: A Conspicuous US Antitrust Policy Failure,\\uc0\\u8221{} {\\i{}Zeitschrift F\\uc0\\u252{}r Die Gesamte Staatswissenschaft/Journal of Institutional and Theoretical Economics}, no. H. 3 (1980): 499\\uc0\\u8211{}509.","plainCitation":"Frederick M. Rowe, “Political Objectives and Economic Effects of the Robinson-Patman Act: A Conspicuous US Antitrust Policy Failure,” Zeitschrift Für Die Gesamte Staatswissenschaft/Journal of Institutional and Theoretical Economics, no. H. 3 (1980): 499–509.","noteIndex":75},"citationItems":[{"id":5211,"uris":["http://zotero.org/users/1639190/items/4NARNINE"],"uri":["http://zotero.org/users/1639190/items/4NARNINE"],"itemData":{"id":5211,"type":"article-journal","container-title":"Zeitschrift für die gesamte Staatswissenschaft/Journal of Institutional and Theoretical Economics","issue":"H. 3","note":"ISBN: 0044-2550\npublisher: JSTOR","page":"499-509","title":"Political Objectives and Economic Effects of the Robinson-Patman Act: A Conspicuous US Antitrust Policy Failure","author":[{"family":"Rowe","given":"Frederick M."}],"issued":{"date-parts":[["1980"]]}}}],"schema":"https://github.com/citation-style-language/schema/raw/master/csl-citation.json"}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Frederick M. Rowe, “Political Objectives and Economic Effects of the Robinson-Patman Act: A Conspicuous US Antitrust Policy Failure,” </w:t>
      </w:r>
      <w:r w:rsidRPr="0052227E">
        <w:rPr>
          <w:rFonts w:ascii="Times New Roman" w:hAnsi="Times New Roman"/>
          <w:i/>
          <w:iCs/>
        </w:rPr>
        <w:t>Zeitschrift Für Die Gesamte Staatswissenschaft/Journal of Institutional and Theoretical Economics</w:t>
      </w:r>
      <w:r w:rsidRPr="0052227E">
        <w:rPr>
          <w:rFonts w:ascii="Times New Roman" w:hAnsi="Times New Roman"/>
        </w:rPr>
        <w:t>, no. H. 3 (1980): 499–509.</w:t>
      </w:r>
      <w:r w:rsidRPr="0052227E">
        <w:rPr>
          <w:rFonts w:ascii="Times New Roman" w:hAnsi="Times New Roman"/>
        </w:rPr>
        <w:fldChar w:fldCharType="end"/>
      </w:r>
      <w:r w:rsidRPr="0052227E">
        <w:rPr>
          <w:rFonts w:ascii="Times New Roman" w:hAnsi="Times New Roman"/>
        </w:rPr>
        <w:t xml:space="preserve"> at 500.</w:t>
      </w:r>
    </w:p>
  </w:footnote>
  <w:footnote w:id="76">
    <w:p w14:paraId="3A96DB59" w14:textId="41FEC6B8"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{"citationID":"u8dT53WB","properties":{"formattedCitation":"\\uc0\\u8220{}Antitrust Commission Recommends Repeal of Robinson-Patman Act,\\uc0\\u8221{} {\\i{}NAW - National Association of Wholesale Distributors} (blog), December 2007, https://www.naw.org/advisory/antitrust-commission-recommends-repeal-robinson-patman-act/.","plainCitation":"“Antitrust Commission Recommends Repeal of Robinson-Patman Act,” NAW - National Association of Wholesale Distributors (blog), December 2007, https://www.naw.org/advisory/antitrust-commission-recommends-repeal-robinson-patman-act/.","noteIndex":76},"citationItems":[{"id":5212,"uris":["http://zotero.org/users/1639190/items/M8QGMSUE"],"uri":["http://zotero.org/users/1639190/items/M8QGMSUE"],"itemData":{"id":5212,"type":"post-weblog","abstract":"Antitrust Commission Recommends Repeal of Robinson-Patman Act","container-title":"NAW - National Association of Wholesale Distributors","language":"en-US","title":"Antitrust Commission Recommends Repeal of Robinson-Patman Act","URL":"https://www.naw.org/advisory/antitrust-commission-recommends-repeal-robinson-patman-act/","issued":{"date-parts":[["2007",12]]}}}],"schema":"https://github.com/citation-style-language/schema/raw/master/csl-citation.json"}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“Antitrust Commission Recommends Repeal of Robinson-Patman Act,” </w:t>
      </w:r>
      <w:r w:rsidRPr="0052227E">
        <w:rPr>
          <w:rFonts w:ascii="Times New Roman" w:hAnsi="Times New Roman"/>
          <w:i/>
          <w:iCs/>
        </w:rPr>
        <w:t>NAW - National Association of Wholesale Distributors</w:t>
      </w:r>
      <w:r w:rsidRPr="0052227E">
        <w:rPr>
          <w:rFonts w:ascii="Times New Roman" w:hAnsi="Times New Roman"/>
        </w:rPr>
        <w:t xml:space="preserve"> (blog), December 2007, https://www.naw.org/advisory/antitrust-commission-recommends-repeal-robinson-patman-act/.</w:t>
      </w:r>
      <w:r w:rsidRPr="0052227E">
        <w:rPr>
          <w:rFonts w:ascii="Times New Roman" w:hAnsi="Times New Roman"/>
        </w:rPr>
        <w:fldChar w:fldCharType="end"/>
      </w:r>
    </w:p>
  </w:footnote>
  <w:footnote w:id="77">
    <w:p w14:paraId="55189B8A" w14:textId="7518BFB4"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{"citationID":"y1Ox4eTV","properties":{"formattedCitation":"Roger D. Blair and Christina DePasquale, \\uc0\\u8220{}\\uc0\\u8216{}Antitrust\\uc0\\u8217{}s Least Glorious Hour\\uc0\\u8217{}: The Robinson-Patman Act,\\uc0\\u8221{} {\\i{}The Journal of Law and Economics} 57, no. S3 (2014): S201\\uc0\\u8211{}15.","plainCitation":"Roger D. Blair and Christina DePasquale, “‘Antitrust’s Least Glorious Hour’: The Robinson-Patman Act,” The Journal of Law and Economics 57, no. S3 (2014): S201–15.","noteIndex":77},"citationItems":[{"id":5214,"uris":["http://zotero.org/users/1639190/items/CMYRBEYD"],"uri":["http://zotero.org/users/1639190/items/CMYRBEYD"],"itemData":{"id":5214,"type":"article-journal","container-title":"The Journal of Law and Economics","issue":"S3","note":"ISBN: 0022-2186\npublisher: University of Chicago Press Chicago, IL","page":"S201-S215","title":"“Antitrust’s Least Glorious Hour”: The Robinson-Patman Act","volume":"57","author":[{"family":"Blair","given":"Roger D."},{"family":"DePasquale","given":"Christina"}],"issued":{"date-parts":[["2014"]]}}}],"schema":"https://github.com/citation-style-language/schema/raw/master/csl-citation.json"}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Roger D. Blair and Christina DePasquale, “‘Antitrust’s Least Glorious Hour’: The Robinson-Patman Act,” </w:t>
      </w:r>
      <w:r w:rsidRPr="0052227E">
        <w:rPr>
          <w:rFonts w:ascii="Times New Roman" w:hAnsi="Times New Roman"/>
          <w:i/>
          <w:iCs/>
        </w:rPr>
        <w:t>The Journal of Law and Economics</w:t>
      </w:r>
      <w:r w:rsidRPr="0052227E">
        <w:rPr>
          <w:rFonts w:ascii="Times New Roman" w:hAnsi="Times New Roman"/>
        </w:rPr>
        <w:t xml:space="preserve"> 57, no. S3 (2014): S201–15.</w:t>
      </w:r>
      <w:r w:rsidRPr="0052227E">
        <w:rPr>
          <w:rFonts w:ascii="Times New Roman" w:hAnsi="Times New Roman"/>
        </w:rPr>
        <w:fldChar w:fldCharType="end"/>
      </w:r>
      <w:r w:rsidRPr="0052227E">
        <w:rPr>
          <w:rFonts w:ascii="Times New Roman" w:hAnsi="Times New Roman"/>
        </w:rPr>
        <w:t xml:space="preserve"> at S212.</w:t>
      </w:r>
    </w:p>
  </w:footnote>
  <w:footnote w:id="78">
    <w:p w14:paraId="10B7DA44" w14:textId="66A1875A"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Luigi Zingales “The Political Limits of Economics” American Economic Review, Vol. 110, May 2020, 378-82.</w:t>
      </w:r>
    </w:p>
  </w:footnote>
  <w:footnote w:id="79">
    <w:p w14:paraId="1C3E1597" w14:textId="129ED6FE"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Pr>
          <w:rFonts w:ascii="Times New Roman" w:hAnsi="Times New Roman"/>
        </w:rPr>
        <w:t xml:space="preserve">Currently, half of US States have such Statutes. See </w:t>
      </w:r>
      <w:r w:rsidRPr="00A06989">
        <w:rPr>
          <w:rFonts w:ascii="Times New Roman" w:hAnsi="Times New Roman"/>
        </w:rPr>
        <w:fldChar w:fldCharType="begin"/>
      </w:r>
      <w:r>
        <w:rPr>
          <w:rFonts w:ascii="Times New Roman" w:hAnsi="Times New Roman"/>
        </w:rPr>
        <w:instrText xml:space="preserve"> ADDIN ZOTERO_ITEM CSL_CITATION {"citationID":"UC5IDT8m","properties":{"formattedCitation":"Smith, \\uc0\\u8220{}The Indirect Purchaser Rule and Private Enforcement of Antitrust Law: A Reassessment.\\uc0\\u8221{}","plainCitation":"Smith, “The Indirect Purchaser Rule and Private Enforcement of Antitrust Law: A Reassessment.”","noteIndex":79},"citationItems":[{"id":4989,"uris":["http://zotero.org/users/1639190/items/UQVWH9DG"],"uri":["http://zotero.org/users/1639190/items/UQVWH9DG"],"itemData":{"id":4989,"type":"article-journal","container-title":"Journal of Competition Law &amp; Economics","title":"The Indirect Purchaser Rule and Private Enforcement of Antitrust Law: A Reassessment","author":[{"family":"Smith","given":"Spencer"}],"issued":{"date-parts":[["2021"]]}}}],"schema":"https://github.com/citation-style-language/schema/raw/master/csl-citation.json"} </w:instrText>
      </w:r>
      <w:r w:rsidRPr="00A06989">
        <w:rPr>
          <w:rFonts w:ascii="Times New Roman" w:hAnsi="Times New Roman"/>
        </w:rPr>
        <w:fldChar w:fldCharType="separate"/>
      </w:r>
      <w:r w:rsidRPr="00A06989">
        <w:rPr>
          <w:rFonts w:ascii="Times New Roman" w:hAnsi="Times New Roman"/>
        </w:rPr>
        <w:t>Smith, “The Indirect Purchaser Rule and Private Enforcement of Antitrust Law: A Reassessment.”</w:t>
      </w:r>
      <w:r w:rsidRPr="00A06989">
        <w:rPr>
          <w:rFonts w:ascii="Times New Roman" w:hAnsi="Times New Roman"/>
        </w:rPr>
        <w:fldChar w:fldCharType="end"/>
      </w:r>
      <w:r w:rsidRPr="00A06989">
        <w:rPr>
          <w:rFonts w:ascii="Times New Roman" w:hAnsi="Times New Roman"/>
        </w:rPr>
        <w:t xml:space="preserve"> at 652.</w:t>
      </w:r>
    </w:p>
  </w:footnote>
  <w:footnote w:id="80">
    <w:p w14:paraId="22C844F3" w14:textId="701E68CF"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Antitrust includes both “antitrust” and “anti-trust”. Monopoly includes “monopoly”, “monopolies” and “monopolistic”. Some mentions to monopoly were removed when they did not relate to economic policies, such as “monopoly over violence”, etc. Equally, including “competition” and variants yields largely similar results, though these results are noisier because of many unrelated mentions to international competition with the USSR, fair competition in international trade, etc. </w:t>
      </w:r>
    </w:p>
  </w:footnote>
  <w:footnote w:id="81">
    <w:p w14:paraId="3BC2A072" w14:textId="19E1880C"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highlight w:val="yellow"/>
        </w:rPr>
        <w:footnoteRef/>
      </w:r>
      <w:r w:rsidRPr="0052227E">
        <w:rPr>
          <w:rFonts w:ascii="Times New Roman" w:hAnsi="Times New Roman"/>
          <w:highlight w:val="yellow"/>
        </w:rPr>
        <w:t xml:space="preserve"> The analysis to this point does not yet include Presidential Executive Orders and Proclamations.</w:t>
      </w:r>
    </w:p>
  </w:footnote>
  <w:footnote w:id="82">
    <w:p w14:paraId="46598307" w14:textId="6720C5EF"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2" w:history="1">
        <w:r w:rsidRPr="004049F6">
          <w:rPr>
            <w:rStyle w:val="Hyperlink"/>
            <w:rFonts w:ascii="Times New Roman" w:hAnsi="Times New Roman"/>
          </w:rPr>
          <w:t>https://www.presidency.ucsb.edu/documents/state-the-union-message-congress</w:t>
        </w:r>
      </w:hyperlink>
      <w:r>
        <w:rPr>
          <w:rFonts w:ascii="Times New Roman" w:hAnsi="Times New Roman"/>
        </w:rPr>
        <w:t xml:space="preserve"> </w:t>
      </w:r>
    </w:p>
  </w:footnote>
  <w:footnote w:id="83">
    <w:p w14:paraId="66D121AF" w14:textId="60E05AD0"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3" w:history="1">
        <w:r w:rsidRPr="004049F6">
          <w:rPr>
            <w:rStyle w:val="Hyperlink"/>
            <w:rFonts w:ascii="Times New Roman" w:hAnsi="Times New Roman"/>
          </w:rPr>
          <w:t>https://www.presidency.ucsb.edu/documents/annual-message-the-congress-the-state-the-union-14</w:t>
        </w:r>
      </w:hyperlink>
      <w:r>
        <w:rPr>
          <w:rFonts w:ascii="Times New Roman" w:hAnsi="Times New Roman"/>
        </w:rPr>
        <w:t xml:space="preserve"> </w:t>
      </w:r>
    </w:p>
  </w:footnote>
  <w:footnote w:id="84">
    <w:p w14:paraId="7E9F3F12" w14:textId="585F8B62"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Pr>
          <w:rFonts w:ascii="Times New Roman" w:hAnsi="Times New Roman"/>
        </w:rPr>
        <w:t xml:space="preserve"> </w:t>
      </w:r>
      <w:hyperlink r:id="rId4" w:history="1">
        <w:r w:rsidRPr="004049F6">
          <w:rPr>
            <w:rStyle w:val="Hyperlink"/>
            <w:rFonts w:ascii="Times New Roman" w:hAnsi="Times New Roman"/>
          </w:rPr>
          <w:t>https://www.presidency.ucsb.edu/documents/annual-message-the-congress-the-state-the-union-7</w:t>
        </w:r>
      </w:hyperlink>
      <w:r>
        <w:rPr>
          <w:rFonts w:ascii="Times New Roman" w:hAnsi="Times New Roman"/>
        </w:rPr>
        <w:t xml:space="preserve"> </w:t>
      </w:r>
    </w:p>
  </w:footnote>
  <w:footnote w:id="85">
    <w:p w14:paraId="5CBDEBC9" w14:textId="45CAADBD"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Pr>
          <w:rFonts w:ascii="Times New Roman" w:hAnsi="Times New Roman"/>
        </w:rPr>
        <w:t xml:space="preserve"> </w:t>
      </w:r>
      <w:hyperlink r:id="rId5" w:history="1">
        <w:r w:rsidRPr="004049F6">
          <w:rPr>
            <w:rStyle w:val="Hyperlink"/>
            <w:rFonts w:ascii="Times New Roman" w:hAnsi="Times New Roman"/>
          </w:rPr>
          <w:t>https://www.presidency.ucsb.edu/documents/annual-message-the-congress-the-state-the-union-4</w:t>
        </w:r>
      </w:hyperlink>
      <w:r>
        <w:rPr>
          <w:rFonts w:ascii="Times New Roman" w:hAnsi="Times New Roman"/>
        </w:rPr>
        <w:t xml:space="preserve"> </w:t>
      </w:r>
    </w:p>
  </w:footnote>
  <w:footnote w:id="86">
    <w:p w14:paraId="35E44029" w14:textId="57F68602"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6" w:history="1">
        <w:r w:rsidRPr="004049F6">
          <w:rPr>
            <w:rStyle w:val="Hyperlink"/>
            <w:rFonts w:ascii="Times New Roman" w:hAnsi="Times New Roman"/>
          </w:rPr>
          <w:t>https://www.presidency.ucsb.edu/documents/address-before-joint-session-the-congress-reporting-the-state-the-union</w:t>
        </w:r>
      </w:hyperlink>
      <w:r>
        <w:rPr>
          <w:rFonts w:ascii="Times New Roman" w:hAnsi="Times New Roman"/>
        </w:rPr>
        <w:t xml:space="preserve"> </w:t>
      </w:r>
    </w:p>
  </w:footnote>
  <w:footnote w:id="87">
    <w:p w14:paraId="75E25AE4" w14:textId="68D5E673"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7" w:history="1">
        <w:r w:rsidRPr="004049F6">
          <w:rPr>
            <w:rStyle w:val="Hyperlink"/>
            <w:rFonts w:ascii="Times New Roman" w:hAnsi="Times New Roman"/>
          </w:rPr>
          <w:t>https://www.presidency.ucsb.edu/documents/the-state-the-union-annual-message-the-congress-2</w:t>
        </w:r>
      </w:hyperlink>
      <w:r>
        <w:rPr>
          <w:rFonts w:ascii="Times New Roman" w:hAnsi="Times New Roman"/>
        </w:rPr>
        <w:t xml:space="preserve"> . Carter would go on to create a Commission to review antitrust laws and procedures, whose goal was to “</w:t>
      </w:r>
      <w:r w:rsidRPr="00466FCC">
        <w:rPr>
          <w:rFonts w:ascii="Times New Roman" w:hAnsi="Times New Roman"/>
        </w:rPr>
        <w:t>suggest changes needed in laws and court pr</w:t>
      </w:r>
      <w:r>
        <w:rPr>
          <w:rFonts w:ascii="Times New Roman" w:hAnsi="Times New Roman"/>
        </w:rPr>
        <w:t>o</w:t>
      </w:r>
      <w:r w:rsidRPr="00466FCC">
        <w:rPr>
          <w:rFonts w:ascii="Times New Roman" w:hAnsi="Times New Roman"/>
        </w:rPr>
        <w:t>cedures in order to expedite complex antitrust’ cases and make the remedies in those cases more effective.</w:t>
      </w:r>
      <w:r>
        <w:rPr>
          <w:rFonts w:ascii="Times New Roman" w:hAnsi="Times New Roman"/>
        </w:rPr>
        <w:t xml:space="preserve">” See </w:t>
      </w:r>
      <w:hyperlink r:id="rId8" w:history="1">
        <w:r w:rsidRPr="004049F6">
          <w:rPr>
            <w:rStyle w:val="Hyperlink"/>
            <w:rFonts w:ascii="Times New Roman" w:hAnsi="Times New Roman"/>
          </w:rPr>
          <w:t>https://www.presidency.ucsb.edu/documents/executive-order-12022-national-commission-for-the-review-antitrust-laws-and-procedures</w:t>
        </w:r>
      </w:hyperlink>
      <w:r>
        <w:rPr>
          <w:rFonts w:ascii="Times New Roman" w:hAnsi="Times New Roman"/>
        </w:rPr>
        <w:t xml:space="preserve"> </w:t>
      </w:r>
    </w:p>
  </w:footnote>
  <w:footnote w:id="88">
    <w:p w14:paraId="1B665986" w14:textId="65D180CA"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9" w:history="1">
        <w:r w:rsidRPr="004049F6">
          <w:rPr>
            <w:rStyle w:val="Hyperlink"/>
            <w:rFonts w:ascii="Times New Roman" w:hAnsi="Times New Roman"/>
          </w:rPr>
          <w:t>https://www.presidency.ucsb.edu/documents/the-state-the-union-annual-message-the-congress-1</w:t>
        </w:r>
      </w:hyperlink>
      <w:r>
        <w:rPr>
          <w:rFonts w:ascii="Times New Roman" w:hAnsi="Times New Roman"/>
        </w:rPr>
        <w:t xml:space="preserve"> </w:t>
      </w:r>
    </w:p>
  </w:footnote>
  <w:footnote w:id="89">
    <w:p w14:paraId="11A87FA4" w14:textId="15A25D59"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We employed the same methodology as described in footnote </w:t>
      </w:r>
      <w:r w:rsidRPr="0052227E">
        <w:rPr>
          <w:rFonts w:ascii="Times New Roman" w:hAnsi="Times New Roman"/>
          <w:highlight w:val="yellow"/>
        </w:rPr>
        <w:t>XXXXXXX</w:t>
      </w:r>
      <w:r w:rsidRPr="0052227E">
        <w:rPr>
          <w:rFonts w:ascii="Times New Roman" w:hAnsi="Times New Roman"/>
        </w:rPr>
        <w:t xml:space="preserve"> above.</w:t>
      </w:r>
    </w:p>
  </w:footnote>
  <w:footnote w:id="90">
    <w:p w14:paraId="18050F5B" w14:textId="4E0F1829" w:rsidR="00097EF8" w:rsidRPr="008B5098" w:rsidRDefault="00097EF8" w:rsidP="00B4609D">
      <w:pPr>
        <w:pStyle w:val="FootnoteText"/>
        <w:ind w:firstLine="0"/>
      </w:pPr>
      <w:r>
        <w:rPr>
          <w:rStyle w:val="FootnoteReference"/>
        </w:rPr>
        <w:footnoteRef/>
      </w:r>
      <w:r>
        <w:t xml:space="preserve"> </w:t>
      </w:r>
      <w:hyperlink r:id="rId10" w:history="1">
        <w:r w:rsidRPr="004049F6">
          <w:rPr>
            <w:rStyle w:val="Hyperlink"/>
          </w:rPr>
          <w:t>https://www.presidency.ucsb.edu/documents/1964-democratic-party-platform</w:t>
        </w:r>
      </w:hyperlink>
      <w:r>
        <w:t xml:space="preserve"> </w:t>
      </w:r>
    </w:p>
  </w:footnote>
  <w:footnote w:id="91">
    <w:p w14:paraId="16D47DFF" w14:textId="3D4701FD"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Pr>
          <w:rFonts w:ascii="Times New Roman" w:hAnsi="Times New Roman"/>
        </w:rPr>
        <w:t xml:space="preserve">See </w:t>
      </w:r>
      <w:hyperlink r:id="rId11" w:history="1">
        <w:r w:rsidRPr="004049F6">
          <w:rPr>
            <w:rStyle w:val="Hyperlink"/>
            <w:rFonts w:ascii="Times New Roman" w:hAnsi="Times New Roman"/>
          </w:rPr>
          <w:t>https://www.presidency.ucsb.edu/documents/republican-party-platform-1972</w:t>
        </w:r>
      </w:hyperlink>
      <w:r>
        <w:rPr>
          <w:rFonts w:ascii="Times New Roman" w:hAnsi="Times New Roman"/>
        </w:rPr>
        <w:t xml:space="preserve">. </w:t>
      </w:r>
      <w:r w:rsidRPr="0052227E">
        <w:rPr>
          <w:rFonts w:ascii="Times New Roman" w:hAnsi="Times New Roman"/>
        </w:rPr>
        <w:t xml:space="preserve">The 1968 Republican Platform stressed “A new Republican Administration will undertake an intensive program to aid small business, including economic incentives and technical assistance, with increased emphasis in rural and urban poverty areas. In addition to vigorous enforcement of the antitrust statutes, we pledge a thorough analysis of the structure and operation of these laws at home and abroad in the light of changes in the economy, in order to update our antitrust policy and enable it to serve us well in the future.” </w:t>
      </w:r>
      <w:r>
        <w:rPr>
          <w:rFonts w:ascii="Times New Roman" w:hAnsi="Times New Roman"/>
        </w:rPr>
        <w:t xml:space="preserve">See </w:t>
      </w:r>
      <w:hyperlink r:id="rId12" w:history="1">
        <w:r w:rsidRPr="004049F6">
          <w:rPr>
            <w:rStyle w:val="Hyperlink"/>
            <w:rFonts w:ascii="Times New Roman" w:hAnsi="Times New Roman"/>
          </w:rPr>
          <w:t>https://www.presidency.ucsb.edu/documents/republican-party-platform-1968</w:t>
        </w:r>
      </w:hyperlink>
      <w:r>
        <w:rPr>
          <w:rFonts w:ascii="Times New Roman" w:hAnsi="Times New Roman"/>
        </w:rPr>
        <w:t xml:space="preserve"> </w:t>
      </w:r>
    </w:p>
  </w:footnote>
  <w:footnote w:id="92">
    <w:p w14:paraId="7C647ADE" w14:textId="79A6984E"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13" w:history="1">
        <w:r w:rsidRPr="004049F6">
          <w:rPr>
            <w:rStyle w:val="Hyperlink"/>
            <w:rFonts w:ascii="Times New Roman" w:hAnsi="Times New Roman"/>
          </w:rPr>
          <w:t>https://www.presidency.ucsb.edu/documents/republican-party-platform-1980</w:t>
        </w:r>
      </w:hyperlink>
      <w:r>
        <w:rPr>
          <w:rFonts w:ascii="Times New Roman" w:hAnsi="Times New Roman"/>
        </w:rPr>
        <w:t xml:space="preserve"> </w:t>
      </w:r>
    </w:p>
  </w:footnote>
  <w:footnote w:id="93">
    <w:p w14:paraId="553B4B6E" w14:textId="477953A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hyperlink r:id="rId14" w:history="1">
        <w:r w:rsidRPr="004049F6">
          <w:rPr>
            <w:rStyle w:val="Hyperlink"/>
            <w:rFonts w:ascii="Times New Roman" w:hAnsi="Times New Roman"/>
          </w:rPr>
          <w:t>https://www.presidency.ucsb.edu/documents/republican-party-platform-1988</w:t>
        </w:r>
      </w:hyperlink>
      <w:r>
        <w:rPr>
          <w:rFonts w:ascii="Times New Roman" w:hAnsi="Times New Roman"/>
        </w:rPr>
        <w:t xml:space="preserve"> </w:t>
      </w:r>
    </w:p>
  </w:footnote>
  <w:footnote w:id="94">
    <w:p w14:paraId="4F1B5D16" w14:textId="66A1BDF3"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The 1992 Republican Party Platform stated that “We will modify outdated antitrust rules that prohibit hospitals from merging their resources to provide improved, cost-effective health care.”; the 1996 promised to “change anti-trust laws to let health care providers cooperate in holding down charges.”</w:t>
      </w:r>
      <w:r>
        <w:rPr>
          <w:rFonts w:ascii="Times New Roman" w:hAnsi="Times New Roman"/>
        </w:rPr>
        <w:t xml:space="preserve"> See </w:t>
      </w:r>
      <w:hyperlink r:id="rId15" w:history="1">
        <w:r w:rsidRPr="004049F6">
          <w:rPr>
            <w:rStyle w:val="Hyperlink"/>
            <w:rFonts w:ascii="Times New Roman" w:hAnsi="Times New Roman"/>
          </w:rPr>
          <w:t>https://www.presidency.ucsb.edu/documents/republican-party-platform-1992</w:t>
        </w:r>
      </w:hyperlink>
      <w:r>
        <w:rPr>
          <w:rFonts w:ascii="Times New Roman" w:hAnsi="Times New Roman"/>
        </w:rPr>
        <w:t xml:space="preserve"> and </w:t>
      </w:r>
      <w:hyperlink r:id="rId16" w:history="1">
        <w:r w:rsidRPr="004049F6">
          <w:rPr>
            <w:rStyle w:val="Hyperlink"/>
            <w:rFonts w:ascii="Times New Roman" w:hAnsi="Times New Roman"/>
          </w:rPr>
          <w:t>https://www.presidency.ucsb.edu/documents/republican-party-platform-1996</w:t>
        </w:r>
      </w:hyperlink>
      <w:r>
        <w:rPr>
          <w:rFonts w:ascii="Times New Roman" w:hAnsi="Times New Roman"/>
        </w:rPr>
        <w:t xml:space="preserve"> </w:t>
      </w:r>
    </w:p>
  </w:footnote>
  <w:footnote w:id="95">
    <w:p w14:paraId="6564ED04" w14:textId="0B14F40E"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highlight w:val="yellow"/>
        </w:rPr>
        <w:footnoteRef/>
      </w:r>
      <w:r w:rsidRPr="0052227E">
        <w:rPr>
          <w:rFonts w:ascii="Times New Roman" w:hAnsi="Times New Roman"/>
          <w:highlight w:val="yellow"/>
        </w:rPr>
        <w:t xml:space="preserve"> See, for example, </w:t>
      </w:r>
      <w:r w:rsidRPr="0052227E">
        <w:rPr>
          <w:rFonts w:ascii="Times New Roman" w:hAnsi="Times New Roman"/>
          <w:highlight w:val="yellow"/>
        </w:rPr>
        <w:fldChar w:fldCharType="begin"/>
      </w:r>
      <w:r>
        <w:rPr>
          <w:rFonts w:ascii="Times New Roman" w:hAnsi="Times New Roman"/>
          <w:highlight w:val="yellow"/>
        </w:rPr>
        <w:instrText xml:space="preserve"> ADDIN ZOTERO_ITEM CSL_CITATION {"citationID":"MLGaFyqL","properties":{"formattedCitation":"Daniel A. Crane, \\uc0\\u8220{}Antitrust Antitextualism,\\uc0\\u8221{} {\\i{}Notre Dame Law Review} 96, no. 1 (2021): 1204.","plainCitation":"Daniel A. Crane, “Antitrust Antitextualism,” Notre Dame Law Review 96, no. 1 (2021): 1204.","noteIndex":95},"citationItems":[{"id":5013,"uris":["http://zotero.org/users/1639190/items/8JGKEGH5"],"uri":["http://zotero.org/users/1639190/items/8JGKEGH5"],"itemData":{"id":5013,"type":"article-journal","container-title":"Notre Dame Law Review","issue":"1","page":"1204","title":"Antitrust Antitextualism","volume":"96","author":[{"family":"Crane","given":"Daniel A."}],"issued":{"date-parts":[["2021"]]}}}],"schema":"https://github.com/citation-style-language/schema/raw/master/csl-citation.json"} </w:instrText>
      </w:r>
      <w:r w:rsidRPr="0052227E">
        <w:rPr>
          <w:rFonts w:ascii="Times New Roman" w:hAnsi="Times New Roman"/>
          <w:highlight w:val="yellow"/>
        </w:rPr>
        <w:fldChar w:fldCharType="separate"/>
      </w:r>
      <w:r w:rsidRPr="0052227E">
        <w:rPr>
          <w:rFonts w:ascii="Times New Roman" w:hAnsi="Times New Roman"/>
          <w:highlight w:val="yellow"/>
        </w:rPr>
        <w:t xml:space="preserve">Daniel A. Crane, “Antitrust Antitextualism,” </w:t>
      </w:r>
      <w:r w:rsidRPr="0052227E">
        <w:rPr>
          <w:rFonts w:ascii="Times New Roman" w:hAnsi="Times New Roman"/>
          <w:i/>
          <w:iCs/>
          <w:highlight w:val="yellow"/>
        </w:rPr>
        <w:t>Notre Dame Law Review</w:t>
      </w:r>
      <w:r w:rsidRPr="0052227E">
        <w:rPr>
          <w:rFonts w:ascii="Times New Roman" w:hAnsi="Times New Roman"/>
          <w:highlight w:val="yellow"/>
        </w:rPr>
        <w:t xml:space="preserve"> 96, no. 1 (2021): 1204.</w:t>
      </w:r>
      <w:r w:rsidRPr="0052227E">
        <w:rPr>
          <w:rFonts w:ascii="Times New Roman" w:hAnsi="Times New Roman"/>
          <w:highlight w:val="yellow"/>
        </w:rPr>
        <w:fldChar w:fldCharType="end"/>
      </w:r>
      <w:r w:rsidRPr="0052227E">
        <w:rPr>
          <w:rFonts w:ascii="Times New Roman" w:hAnsi="Times New Roman"/>
        </w:rPr>
        <w:t xml:space="preserve"> at </w:t>
      </w:r>
      <w:proofErr w:type="spellStart"/>
      <w:r w:rsidRPr="0052227E">
        <w:rPr>
          <w:rFonts w:ascii="Times New Roman" w:hAnsi="Times New Roman"/>
          <w:highlight w:val="yellow"/>
        </w:rPr>
        <w:t>xxxxx</w:t>
      </w:r>
      <w:proofErr w:type="spellEnd"/>
      <w:r w:rsidRPr="0052227E">
        <w:rPr>
          <w:rFonts w:ascii="Times New Roman" w:hAnsi="Times New Roman"/>
          <w:highlight w:val="yellow"/>
        </w:rPr>
        <w:t>.</w:t>
      </w:r>
    </w:p>
  </w:footnote>
  <w:footnote w:id="96">
    <w:p w14:paraId="67C5E34C" w14:textId="7777777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E.g., E.C. Knight. See Sawyer, Historical Perspective, p. 7.</w:t>
      </w:r>
    </w:p>
  </w:footnote>
  <w:footnote w:id="97">
    <w:p w14:paraId="2DADBFEA" w14:textId="0CDF1255"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Pr>
          <w:rFonts w:ascii="Times New Roman" w:hAnsi="Times New Roman"/>
        </w:rPr>
        <w:fldChar w:fldCharType="begin"/>
      </w:r>
      <w:r>
        <w:rPr>
          <w:rFonts w:ascii="Times New Roman" w:hAnsi="Times New Roman"/>
        </w:rPr>
        <w:instrText xml:space="preserve"> ADDIN ZOTERO_ITEM CSL_CITATION {"citationID":"a12jbdnmafn","properties":{"formattedCitation":"Crane, \\uc0\\u8220{}Antitrust Antitextualism.\\uc0\\u8221{}","plainCitation":"Crane, “Antitrust Antitextualism.”","noteIndex":97},"citationItems":[{"id":5013,"uris":["http://zotero.org/users/1639190/items/8JGKEGH5"],"uri":["http://zotero.org/users/1639190/items/8JGKEGH5"],"itemData":{"id":5013,"type":"article-journal","container-title":"Notre Dame Law Review","issue":"1","page":"1204","title":"Antitrust Antitextualism","volume":"96","author":[{"family":"Crane","given":"Daniel A."}],"issued":{"date-parts":[["2021"]]}}}],"schema":"https://github.com/citation-style-language/schema/raw/master/csl-citation.json"} </w:instrText>
      </w:r>
      <w:r>
        <w:rPr>
          <w:rFonts w:ascii="Times New Roman" w:hAnsi="Times New Roman"/>
        </w:rPr>
        <w:fldChar w:fldCharType="separate"/>
      </w:r>
      <w:r w:rsidRPr="003309EA">
        <w:rPr>
          <w:rFonts w:ascii="Times New Roman" w:hAnsi="Times New Roman"/>
        </w:rPr>
        <w:t>Crane, “Antitrust Antitextualism.”</w:t>
      </w:r>
      <w:r>
        <w:rPr>
          <w:rFonts w:ascii="Times New Roman" w:hAnsi="Times New Roman"/>
        </w:rPr>
        <w:fldChar w:fldCharType="end"/>
      </w:r>
    </w:p>
  </w:footnote>
  <w:footnote w:id="98">
    <w:p w14:paraId="7DA83DA9" w14:textId="618FB80A"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Illinois Brick; AGC. See </w:t>
      </w:r>
      <w:r w:rsidRPr="0052227E">
        <w:rPr>
          <w:rFonts w:ascii="Times New Roman" w:hAnsi="Times New Roman"/>
        </w:rPr>
        <w:fldChar w:fldCharType="begin"/>
      </w:r>
      <w:r>
        <w:rPr>
          <w:rFonts w:ascii="Times New Roman" w:hAnsi="Times New Roman"/>
        </w:rPr>
        <w:instrText xml:space="preserve"> ADDIN ZOTERO_ITEM CSL_CITATION {"citationID":"ASl0PRnQ","properties":{"formattedCitation":"Smith, \\uc0\\u8220{}The Indirect Purchaser Rule and Private Enforcement of Antitrust Law: A Reassessment.\\uc0\\u8221{}","plainCitation":"Smith, “The Indirect Purchaser Rule and Private Enforcement of Antitrust Law: A Reassessment.”","noteIndex":98},"citationItems":[{"id":4989,"uris":["http://zotero.org/users/1639190/items/UQVWH9DG"],"uri":["http://zotero.org/users/1639190/items/UQVWH9DG"],"itemData":{"id":4989,"type":"article-journal","container-title":"Journal of Competition Law &amp; Economics","title":"The Indirect Purchaser Rule and Private Enforcement of Antitrust Law: A Reassessment","author":[{"family":"Smith","given":"Spencer"}],"issued":{"date-parts":[["2021"]]}}}],"schema":"https://github.com/citation-style-language/schema/raw/master/csl-citation.json"}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Smith, “The Indirect Purchaser Rule and Private Enforcement of Antitrust Law: A Reassessment.”</w:t>
      </w:r>
      <w:r w:rsidRPr="0052227E">
        <w:rPr>
          <w:rFonts w:ascii="Times New Roman" w:hAnsi="Times New Roman"/>
        </w:rPr>
        <w:fldChar w:fldCharType="end"/>
      </w:r>
    </w:p>
  </w:footnote>
  <w:footnote w:id="99">
    <w:p w14:paraId="3A526B70" w14:textId="7777777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Twombly.</w:t>
      </w:r>
    </w:p>
  </w:footnote>
  <w:footnote w:id="100">
    <w:p w14:paraId="06F08906" w14:textId="7777777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Matsushita.</w:t>
      </w:r>
    </w:p>
  </w:footnote>
  <w:footnote w:id="101">
    <w:p w14:paraId="54C55CC8" w14:textId="12452DD5"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Sylvania, </w:t>
      </w:r>
      <w:proofErr w:type="spellStart"/>
      <w:r w:rsidRPr="0052227E">
        <w:rPr>
          <w:rFonts w:ascii="Times New Roman" w:hAnsi="Times New Roman"/>
        </w:rPr>
        <w:t>Leegin</w:t>
      </w:r>
      <w:proofErr w:type="spellEnd"/>
      <w:r w:rsidRPr="0052227E">
        <w:rPr>
          <w:rFonts w:ascii="Times New Roman" w:hAnsi="Times New Roman"/>
        </w:rPr>
        <w:t xml:space="preserve">, </w:t>
      </w:r>
      <w:r>
        <w:rPr>
          <w:rFonts w:ascii="Times New Roman" w:hAnsi="Times New Roman"/>
        </w:rPr>
        <w:t>Jefferson Parish and many others</w:t>
      </w:r>
      <w:r w:rsidRPr="0052227E">
        <w:rPr>
          <w:rFonts w:ascii="Times New Roman" w:hAnsi="Times New Roman"/>
        </w:rPr>
        <w:t>.</w:t>
      </w:r>
    </w:p>
  </w:footnote>
  <w:footnote w:id="102">
    <w:p w14:paraId="328547F0" w14:textId="7777777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Brooke Group; Volvo Trucks</w:t>
      </w:r>
    </w:p>
  </w:footnote>
  <w:footnote w:id="103">
    <w:p w14:paraId="3E258F84" w14:textId="7777777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Brooke Group.</w:t>
      </w:r>
    </w:p>
  </w:footnote>
  <w:footnote w:id="104">
    <w:p w14:paraId="41FF7FD0" w14:textId="7777777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American Express. For a detailed account, see </w:t>
      </w:r>
      <w:r w:rsidRPr="0052227E">
        <w:rPr>
          <w:rFonts w:ascii="Times New Roman" w:hAnsi="Times New Roman"/>
        </w:rPr>
        <w:fldChar w:fldCharType="begin"/>
      </w:r>
      <w:r w:rsidRPr="0052227E">
        <w:rPr>
          <w:rFonts w:ascii="Times New Roman" w:hAnsi="Times New Roman"/>
        </w:rPr>
        <w:instrText xml:space="preserve"> ADDIN ZOTERO_TEMP </w:instrText>
      </w:r>
      <w:r w:rsidRPr="0052227E">
        <w:rPr>
          <w:rFonts w:ascii="Times New Roman" w:hAnsi="Times New Roman"/>
        </w:rPr>
        <w:fldChar w:fldCharType="separate"/>
      </w:r>
      <w:r w:rsidRPr="0052227E">
        <w:rPr>
          <w:rFonts w:ascii="Times New Roman" w:hAnsi="Times New Roman"/>
        </w:rPr>
        <w:t xml:space="preserve">Caio Mario Pereira Neto and Filippo Lancieri, “Towards a Layered Approach to Relevant Markets in Multi-Sided Transaction Platforms,” </w:t>
      </w:r>
      <w:r w:rsidRPr="0052227E">
        <w:rPr>
          <w:rFonts w:ascii="Times New Roman" w:hAnsi="Times New Roman"/>
          <w:i/>
          <w:iCs/>
        </w:rPr>
        <w:t>Antitrust Law Journal</w:t>
      </w:r>
      <w:r w:rsidRPr="0052227E">
        <w:rPr>
          <w:rFonts w:ascii="Times New Roman" w:hAnsi="Times New Roman"/>
        </w:rPr>
        <w:t xml:space="preserve"> 83, no. 2 (2020): 701.</w:t>
      </w:r>
      <w:r w:rsidRPr="0052227E">
        <w:rPr>
          <w:rFonts w:ascii="Times New Roman" w:hAnsi="Times New Roman"/>
        </w:rPr>
        <w:fldChar w:fldCharType="end"/>
      </w:r>
    </w:p>
  </w:footnote>
  <w:footnote w:id="105">
    <w:p w14:paraId="01D725A2" w14:textId="7777777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American Colors.</w:t>
      </w:r>
    </w:p>
  </w:footnote>
  <w:footnote w:id="106">
    <w:p w14:paraId="35CB6DE0" w14:textId="7777777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AT&amp;T / </w:t>
      </w:r>
      <w:proofErr w:type="spellStart"/>
      <w:r w:rsidRPr="0052227E">
        <w:rPr>
          <w:rFonts w:ascii="Times New Roman" w:hAnsi="Times New Roman"/>
        </w:rPr>
        <w:t>TimeWarner</w:t>
      </w:r>
      <w:proofErr w:type="spellEnd"/>
      <w:r w:rsidRPr="0052227E">
        <w:rPr>
          <w:rFonts w:ascii="Times New Roman" w:hAnsi="Times New Roman"/>
        </w:rPr>
        <w:t>, and mergers generally.</w:t>
      </w:r>
    </w:p>
  </w:footnote>
  <w:footnote w:id="107">
    <w:p w14:paraId="584302CB" w14:textId="1C6AD004"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Hanover Shoe. See </w:t>
      </w:r>
      <w:r w:rsidRPr="0052227E">
        <w:rPr>
          <w:rFonts w:ascii="Times New Roman" w:hAnsi="Times New Roman"/>
        </w:rPr>
        <w:fldChar w:fldCharType="begin"/>
      </w:r>
      <w:r>
        <w:rPr>
          <w:rFonts w:ascii="Times New Roman" w:hAnsi="Times New Roman"/>
        </w:rPr>
        <w:instrText xml:space="preserve"> ADDIN ZOTERO_ITEM CSL_CITATION {"citationID":"A7NHJzl5","properties":{"formattedCitation":"Smith, \\uc0\\u8220{}The Indirect Purchaser Rule and Private Enforcement of Antitrust Law: A Reassessment.\\uc0\\u8221{}","plainCitation":"Smith, “The Indirect Purchaser Rule and Private Enforcement of Antitrust Law: A Reassessment.”","noteIndex":107},"citationItems":[{"id":4989,"uris":["http://zotero.org/users/1639190/items/UQVWH9DG"],"uri":["http://zotero.org/users/1639190/items/UQVWH9DG"],"itemData":{"id":4989,"type":"article-journal","container-title":"Journal of Competition Law &amp; Economics","title":"The Indirect Purchaser Rule and Private Enforcement of Antitrust Law: A Reassessment","author":[{"family":"Smith","given":"Spencer"}],"issued":{"date-parts":[["2021"]]}}}],"schema":"https://github.com/citation-style-language/schema/raw/master/csl-citation.json"}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Smith, “The Indirect Purchaser Rule and Private Enforcement of Antitrust Law: A Reassessment.”</w:t>
      </w:r>
      <w:r w:rsidRPr="0052227E">
        <w:rPr>
          <w:rFonts w:ascii="Times New Roman" w:hAnsi="Times New Roman"/>
        </w:rPr>
        <w:fldChar w:fldCharType="end"/>
      </w:r>
    </w:p>
  </w:footnote>
  <w:footnote w:id="108">
    <w:p w14:paraId="1DCEFD1D" w14:textId="7777777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Compare Aspen Skiing, Kodak and Trinko.</w:t>
      </w:r>
    </w:p>
  </w:footnote>
  <w:footnote w:id="109">
    <w:p w14:paraId="28D1136F" w14:textId="7777777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Apple v. Pepper.</w:t>
      </w:r>
    </w:p>
  </w:footnote>
  <w:footnote w:id="110">
    <w:p w14:paraId="77E35141" w14:textId="7BD16E8C"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E.g., </w:t>
      </w:r>
      <w:r w:rsidRPr="0052227E">
        <w:rPr>
          <w:rFonts w:ascii="Times New Roman" w:hAnsi="Times New Roman"/>
        </w:rPr>
        <w:fldChar w:fldCharType="begin"/>
      </w:r>
      <w:r>
        <w:rPr>
          <w:rFonts w:ascii="Times New Roman" w:hAnsi="Times New Roman"/>
        </w:rPr>
        <w:instrText xml:space="preserve"> ADDIN ZOTERO_ITEM CSL_CITATION {"citationID":"2ADQnvuR","properties":{"formattedCitation":"Crane, \\uc0\\u8220{}Antitrust Antitextualism.\\uc0\\u8221{}","plainCitation":"Crane, “Antitrust Antitextualism.”","noteIndex":110},"citationItems":[{"id":5013,"uris":["http://zotero.org/users/1639190/items/8JGKEGH5"],"uri":["http://zotero.org/users/1639190/items/8JGKEGH5"],"itemData":{"id":5013,"type":"article-journal","container-title":"Notre Dame Law Review","issue":"1","page":"1204","title":"Antitrust Antitextualism","volume":"96","author":[{"family":"Crane","given":"Daniel A."}],"issued":{"date-parts":[["2021"]]}}}],"schema":"https://github.com/citation-style-language/schema/raw/master/csl-citation.json"}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Crane, “Antitrust Antitextualism.”</w:t>
      </w:r>
      <w:r w:rsidRPr="0052227E">
        <w:rPr>
          <w:rFonts w:ascii="Times New Roman" w:hAnsi="Times New Roman"/>
        </w:rPr>
        <w:fldChar w:fldCharType="end"/>
      </w:r>
      <w:r w:rsidRPr="0052227E">
        <w:rPr>
          <w:rFonts w:ascii="Times New Roman" w:hAnsi="Times New Roman"/>
        </w:rPr>
        <w:t xml:space="preserve"> others.</w:t>
      </w:r>
    </w:p>
  </w:footnote>
  <w:footnote w:id="111">
    <w:p w14:paraId="50F7AE53" w14:textId="54E42BAD"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Shapiro, Hedgehog to Fox, p. 51.</w:t>
      </w:r>
    </w:p>
  </w:footnote>
  <w:footnote w:id="112">
    <w:p w14:paraId="7BCB89FB" w14:textId="0A5C634B"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highlight w:val="yellow"/>
        </w:rPr>
        <w:footnoteRef/>
      </w:r>
      <w:r w:rsidRPr="0052227E">
        <w:rPr>
          <w:rFonts w:ascii="Times New Roman" w:hAnsi="Times New Roman"/>
          <w:highlight w:val="yellow"/>
        </w:rPr>
        <w:t xml:space="preserve"> For some we could not find reliable information, such as XXXXX.</w:t>
      </w:r>
    </w:p>
  </w:footnote>
  <w:footnote w:id="113">
    <w:p w14:paraId="78B52BE0" w14:textId="555EA99E"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The graphic below reports a 1975 breakpoint that is aligned with the estimations of structural breaks in enforcement</w:t>
      </w:r>
      <w:r>
        <w:rPr>
          <w:rFonts w:ascii="Times New Roman" w:hAnsi="Times New Roman"/>
        </w:rPr>
        <w:t xml:space="preserve"> described in Part I</w:t>
      </w:r>
      <w:r w:rsidRPr="0052227E">
        <w:rPr>
          <w:rFonts w:ascii="Times New Roman" w:hAnsi="Times New Roman"/>
        </w:rPr>
        <w:t xml:space="preserve">. However, the numbers do not change much if we adopt a 1980’s breakpoint. </w:t>
      </w:r>
    </w:p>
  </w:footnote>
  <w:footnote w:id="114">
    <w:p w14:paraId="407CBD4A" w14:textId="5C24A08A"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Alternate includes everything not represented in the other categories, including retirement, death, work as a journalist, unclear and others. Law Firm describes major law firms while private practice describes mostly small law firms, but also cases where we cannot confirm which law firm the person joined after leaving government.</w:t>
      </w:r>
    </w:p>
  </w:footnote>
  <w:footnote w:id="115">
    <w:p w14:paraId="572889C2" w14:textId="3CFAE3CF"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While we do not have time series data, the involvement of academics in consulting for antitrust defendants has received attention in recent years. </w:t>
      </w:r>
      <w:r w:rsidRPr="0052227E">
        <w:rPr>
          <w:rFonts w:ascii="Times New Roman" w:hAnsi="Times New Roman"/>
        </w:rPr>
        <w:fldChar w:fldCharType="begin"/>
      </w:r>
      <w:r>
        <w:rPr>
          <w:rFonts w:ascii="Times New Roman" w:hAnsi="Times New Roman"/>
        </w:rPr>
        <w:instrText xml:space="preserve"> ADDIN ZOTERO_ITEM CSL_CITATION {"citationID":"VdWxdrZs","properties":{"formattedCitation":"Eisinger Jesse and Elliot Justin, \\uc0\\u8220{}These Professors Make More Than a Thousand Bucks an Hour Peddling Mega-Mergers,\\uc0\\u8221{} ProPublica, November 16, 2016, https://www.propublica.org/article/these-professors-make-more-than-thousand-bucks-hour-peddling-mega-mergers?token=66qLWQOC8-aKmhz5ZMZX7A6VtNhdKyrS.","plainCitation":"Eisinger Jesse and Elliot Justin, “These Professors Make More Than a Thousand Bucks an Hour Peddling Mega-Mergers,” ProPublica, November 16, 2016, https://www.propublica.org/article/these-professors-make-more-than-thousand-bucks-hour-peddling-mega-mergers?token=66qLWQOC8-aKmhz5ZMZX7A6VtNhdKyrS.","noteIndex":115},"citationItems":[{"id":5247,"uris":["http://zotero.org/users/1639190/items/PQV9KHKP"],"uri":["http://zotero.org/users/1639190/items/PQV9KHKP"],"itemData":{"id":5247,"type":"webpage","abstract":"The economists are leveraging their academic prestige with secret reports justifying corporate concentration. Their predictions are often wrong and consumers pay the price.","container-title":"ProPublica","language":"en","title":"These Professors Make More Than a Thousand Bucks an Hour Peddling Mega-Mergers","URL":"https://www.propublica.org/article/these-professors-make-more-than-thousand-bucks-hour-peddling-mega-mergers?token=66qLWQOC8-aKmhz5ZMZX7A6VtNhdKyrS","author":[{"family":"Jesse","given":"Eisinger"},{"family":"Justin","given":"Elliot"}],"issued":{"date-parts":[["2016",11,16]]}}}],"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Eisinger Jesse and Elliot Justin, “These Professors Make More Than a Thousand Bucks an Hour Peddling Mega-Mergers,” ProPublica, November 16, 2016, https://www.propublica.org/article/these-professors-make-more-than-thousand-bucks-hour-peddling-mega-mergers?token=66qLWQOC8-aKmhz5ZMZX7A6VtNhdKyrS.</w:t>
      </w:r>
      <w:r w:rsidRPr="0052227E">
        <w:rPr>
          <w:rFonts w:ascii="Times New Roman" w:hAnsi="Times New Roman"/>
        </w:rPr>
        <w:fldChar w:fldCharType="end"/>
      </w:r>
      <w:r w:rsidRPr="0052227E">
        <w:rPr>
          <w:rFonts w:ascii="Times New Roman" w:hAnsi="Times New Roman"/>
        </w:rPr>
        <w:t xml:space="preserve"> (Describing the impact and prevalence of economics professors doing consulting in antitrust litigation.); Rick Claypool, “75% of FTC Officials Have Revolving Door Conflicts With Tech Corporations and Other Industries,” Public Citizen, May 23, 2019, </w:t>
      </w:r>
      <w:hyperlink r:id="rId17" w:history="1">
        <w:r w:rsidRPr="0052227E">
          <w:rPr>
            <w:rStyle w:val="Hyperlink"/>
            <w:rFonts w:ascii="Times New Roman" w:hAnsi="Times New Roman"/>
            <w:u w:val="none"/>
          </w:rPr>
          <w:t>https://www.citizen.org/article/ftc-big-tech-revolving-door-problem-report/</w:t>
        </w:r>
      </w:hyperlink>
      <w:r w:rsidRPr="0052227E">
        <w:rPr>
          <w:rFonts w:ascii="Times New Roman" w:hAnsi="Times New Roman"/>
        </w:rPr>
        <w:t xml:space="preserve">. </w:t>
      </w:r>
    </w:p>
  </w:footnote>
  <w:footnote w:id="116">
    <w:p w14:paraId="162F6A71" w14:textId="7777777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GS-15 is one of the highest paid positions a governmental employee such as an FTC or DoJ personnel may attain.</w:t>
      </w:r>
      <w:r>
        <w:rPr>
          <w:rFonts w:ascii="Times New Roman" w:hAnsi="Times New Roman"/>
        </w:rPr>
        <w:t xml:space="preserve"> </w:t>
      </w:r>
      <w:r>
        <w:t xml:space="preserve">The </w:t>
      </w:r>
      <w:r w:rsidRPr="00C700AB">
        <w:t>Federal Employees Pay Comparability Act of 1990</w:t>
      </w:r>
      <w:r>
        <w:t xml:space="preserve"> (FEPCA) introduced a Locality Pay Area Adjustment for certain geographic regions with a high cost of living, one of them being the Washington-Baltimore-Arlington region. This increases salaries in roughly 30%. Both figures present the base GS-15 schedule average, without the pay adjustment, as the data for partners is nation-wide. The conclusions hold even with the linear increase introduced by the FEPCA.</w:t>
      </w:r>
    </w:p>
  </w:footnote>
  <w:footnote w:id="117">
    <w:p w14:paraId="39658DFB" w14:textId="08770F99"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r w:rsidRPr="0052227E">
        <w:rPr>
          <w:rFonts w:ascii="Times New Roman" w:hAnsi="Times New Roman"/>
        </w:rPr>
        <w:fldChar w:fldCharType="begin"/>
      </w:r>
      <w:r>
        <w:rPr>
          <w:rFonts w:ascii="Times New Roman" w:hAnsi="Times New Roman"/>
        </w:rPr>
        <w:instrText xml:space="preserve"> ADDIN ZOTERO_ITEM CSL_CITATION {"citationID":"CTtqMrDX","properties":{"formattedCitation":"Adam Janofsky and Matt Drange, \\uc0\\u8220{}We Counted the FTC Employees Who Moved over to Tech. Is Reform Needed?,\\uc0\\u8221{} Protocol, March 9, 2020, https://www.protocol.com/ftc-tech-hawley-revolving-door.","plainCitation":"Adam Janofsky and Matt Drange, “We Counted the FTC Employees Who Moved over to Tech. Is Reform Needed?,” Protocol, March 9, 2020, https://www.protocol.com/ftc-tech-hawley-revolving-door.","noteIndex":117},"citationItems":[{"id":5020,"uris":["http://zotero.org/users/1639190/items/GBYP569I"],"uri":["http://zotero.org/users/1639190/items/GBYP569I"],"itemData":{"id":5020,"type":"webpage","abstract":"\"My ultimate goal was to be at a Facebook or a Google,\" one former commission employee said.","container-title":"Protocol","language":"en","title":"We counted the FTC employees who moved over to tech. Is reform needed?","URL":"https://www.protocol.com/ftc-tech-hawley-revolving-door","author":[{"family":"Janofsky","given":"Adam"},{"family":"Drange","given":"Matt"}],"issued":{"date-parts":[["2020",3,9]]}}}],"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Adam Janofsky and Matt Drange, “We Counted the FTC Employees Who Moved over to Tech. Is Reform Needed?,” Protocol, March 9, 2020, https://www.protocol.com/ftc-tech-hawley-revolving-door.</w:t>
      </w:r>
      <w:r w:rsidRPr="0052227E">
        <w:rPr>
          <w:rFonts w:ascii="Times New Roman" w:hAnsi="Times New Roman"/>
        </w:rPr>
        <w:fldChar w:fldCharType="end"/>
      </w:r>
      <w:r w:rsidRPr="0052227E">
        <w:rPr>
          <w:rFonts w:ascii="Times New Roman" w:hAnsi="Times New Roman"/>
        </w:rPr>
        <w:t xml:space="preserve"> (finding that between 2015-2019 at least 72 lawyers and other employees left the FTC to go work for private law firms and tech companies); </w:t>
      </w:r>
      <w:r w:rsidRPr="0052227E">
        <w:rPr>
          <w:rFonts w:ascii="Times New Roman" w:hAnsi="Times New Roman"/>
        </w:rPr>
        <w:fldChar w:fldCharType="begin"/>
      </w:r>
      <w:r>
        <w:rPr>
          <w:rFonts w:ascii="Times New Roman" w:hAnsi="Times New Roman"/>
        </w:rPr>
        <w:instrText xml:space="preserve"> ADDIN ZOTERO_ITEM CSL_CITATION {"citationID":"fEyJE9nF","properties":{"formattedCitation":"Hal Singer, \\uc0\\u8220{}As the Revolving Door Swings,\\uc0\\u8221{} The American Prospect, July 17, 2020, https://prospect.org/api/content/65c2d248-c7b3-11ea-9581-1244d5f7c7c6/.","plainCitation":"Hal Singer, “As the Revolving Door Swings,” The American Prospect, July 17, 2020, https://prospect.org/api/content/65c2d248-c7b3-11ea-9581-1244d5f7c7c6/.","noteIndex":117},"citationItems":[{"id":1755,"uris":["http://zotero.org/users/1639190/items/VQ36WCSZ"],"uri":["http://zotero.org/users/1639190/items/VQ36WCSZ"],"itemData":{"id":1755,"type":"webpage","abstract":"Big Tech could be forestalling platform regulation in a stealthy way.","container-title":"The American Prospect","language":"en-us","note":"source: prospect.org","title":"As the Revolving Door Swings","URL":"https://prospect.org/api/content/65c2d248-c7b3-11ea-9581-1244d5f7c7c6/","author":[{"family":"Singer","given":"Hal"}],"accessed":{"date-parts":[["2020",7,19]]},"issued":{"date-parts":[["2020",7,17]]}}}],"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Hal Singer, “As the Revolving Door Swings,” The American Prospect, July 17, 2020, https://prospect.org/api/content/65c2d248-c7b3-11ea-9581-1244d5f7c7c6/.</w:t>
      </w:r>
      <w:r w:rsidRPr="0052227E">
        <w:rPr>
          <w:rFonts w:ascii="Times New Roman" w:hAnsi="Times New Roman"/>
        </w:rPr>
        <w:fldChar w:fldCharType="end"/>
      </w:r>
      <w:r w:rsidRPr="0052227E">
        <w:rPr>
          <w:rFonts w:ascii="Times New Roman" w:hAnsi="Times New Roman"/>
        </w:rPr>
        <w:t xml:space="preserve"> (researching on LinkedIn and finding hundreds of former DoJ, FTC and Senate and House Judiciary Committees now working for Amazon, Google and Facebook).</w:t>
      </w:r>
    </w:p>
  </w:footnote>
  <w:footnote w:id="118">
    <w:p w14:paraId="26172A62" w14:textId="146D199B" w:rsidR="00097EF8" w:rsidRPr="00362AD4" w:rsidRDefault="00097EF8" w:rsidP="00B4609D">
      <w:pPr>
        <w:pStyle w:val="FootnoteText"/>
        <w:ind w:firstLine="0"/>
      </w:pPr>
      <w:r>
        <w:rPr>
          <w:rStyle w:val="FootnoteReference"/>
        </w:rPr>
        <w:footnoteRef/>
      </w:r>
      <w:r>
        <w:t xml:space="preserve"> </w:t>
      </w:r>
      <w:r>
        <w:fldChar w:fldCharType="begin"/>
      </w:r>
      <w:r>
        <w:instrText xml:space="preserve"> ADDIN ZOTERO_ITEM CSL_CITATION {"citationID":"ahi8ufq3qc","properties":{"formattedCitation":"Ramsi Woodcock, \\uc0\\u8220{}The Hidden Rules of a Modest Antitrust,\\uc0\\u8221{} {\\i{}Forthcoming, Minn. L. Rev}, 2021.","plainCitation":"Ramsi Woodcock, “The Hidden Rules of a Modest Antitrust,” Forthcoming, Minn. L. Rev, 2021.","noteIndex":118},"citationItems":[{"id":2138,"uris":["http://zotero.org/users/1639190/items/3Z3FMLZ4"],"uri":["http://zotero.org/users/1639190/items/3Z3FMLZ4"],"itemData":{"id":2138,"type":"article-journal","container-title":"Forthcoming, Minn. L. Rev","title":"The Hidden Rules of a Modest Antitrust","author":[{"family":"Woodcock","given":"Ramsi"}],"issued":{"date-parts":[["2021"]]}}}],"schema":"https://github.com/citation-style-language/schema/raw/master/csl-citation.json"} </w:instrText>
      </w:r>
      <w:r>
        <w:fldChar w:fldCharType="separate"/>
      </w:r>
      <w:r w:rsidRPr="003309EA">
        <w:t xml:space="preserve">Ramsi Woodcock, “The Hidden Rules of a Modest Antitrust,” </w:t>
      </w:r>
      <w:r w:rsidRPr="003309EA">
        <w:rPr>
          <w:i/>
          <w:iCs/>
        </w:rPr>
        <w:t>Forthcoming, Minn. L. Rev</w:t>
      </w:r>
      <w:r w:rsidRPr="003309EA">
        <w:t>, 2021.</w:t>
      </w:r>
      <w:r>
        <w:fldChar w:fldCharType="end"/>
      </w:r>
      <w:r>
        <w:t xml:space="preserve">; </w:t>
      </w:r>
      <w:r>
        <w:fldChar w:fldCharType="begin"/>
      </w:r>
      <w:r>
        <w:instrText xml:space="preserve"> ADDIN ZOTERO_ITEM CSL_CITATION {"citationID":"alek81er8a","properties":{"formattedCitation":"Paul A. Pautler, \\uc0\\u8220{}A History of the FTC\\uc0\\u8217{}s Bureau of Economics,\\uc0\\u8221{} in {\\i{}Healthcare Antitrust, Settlements, and the Federal Trade Commission} (Emerald Publishing Limited, 2018).","plainCitation":"Paul A. Pautler, “A History of the FTC’s Bureau of Economics,” in Healthcare Antitrust, Settlements, and the Federal Trade Commission (Emerald Publishing Limited, 2018).","noteIndex":118},"citationItems":[{"id":5251,"uris":["http://zotero.org/users/1639190/items/LV8FBCU8"],"uri":["http://zotero.org/users/1639190/items/LV8FBCU8"],"itemData":{"id":5251,"type":"chapter","container-title":"Healthcare Antitrust, Settlements, and the Federal Trade Commission","ISBN":"1-78756-600-5","publisher":"Emerald Publishing Limited","title":"A History of the FTC’s Bureau of Economics","author":[{"family":"Pautler","given":"Paul A."}],"issued":{"date-parts":[["2018"]]}}}],"schema":"https://github.com/citation-style-language/schema/raw/master/csl-citation.json"} </w:instrText>
      </w:r>
      <w:r>
        <w:fldChar w:fldCharType="separate"/>
      </w:r>
      <w:r w:rsidRPr="003309EA">
        <w:t xml:space="preserve">Paul A. Pautler, “A History of the FTC’s Bureau of Economics,” in </w:t>
      </w:r>
      <w:r w:rsidRPr="003309EA">
        <w:rPr>
          <w:i/>
          <w:iCs/>
        </w:rPr>
        <w:t>Healthcare Antitrust, Settlements, and the Federal Trade Commission</w:t>
      </w:r>
      <w:r w:rsidRPr="003309EA">
        <w:t xml:space="preserve"> (Emerald Publishing Limited, 2018).</w:t>
      </w:r>
      <w:r>
        <w:fldChar w:fldCharType="end"/>
      </w:r>
    </w:p>
  </w:footnote>
  <w:footnote w:id="119">
    <w:p w14:paraId="504AFCF2" w14:textId="3DF79D07"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{"citationID":"UXbcZYjt","properties":{"formattedCitation":"Pautler, \\uc0\\u8220{}A History of the FTC\\uc0\\u8217{}s Bureau of Economics.\\uc0\\u8221{}","plainCitation":"Pautler, “A History of the FTC’s Bureau of Economics.”","noteIndex":119},"citationItems":[{"id":5251,"uris":["http://zotero.org/users/1639190/items/LV8FBCU8"],"uri":["http://zotero.org/users/1639190/items/LV8FBCU8"],"itemData":{"id":5251,"type":"chapter","container-title":"Healthcare Antitrust, Settlements, and the Federal Trade Commission","ISBN":"1-78756-600-5","publisher":"Emerald Publishing Limited","title":"A History of the FTC’s Bureau of Economics","author":[{"family":"Pautler","given":"Paul A."}],"issued":{"date-parts":[["2018"]]}}}],"schema":"https://github.com/citation-style-language/schema/raw/master/csl-citation.json"} </w:instrText>
      </w:r>
      <w:r w:rsidRPr="0052227E">
        <w:rPr>
          <w:rFonts w:ascii="Times New Roman" w:hAnsi="Times New Roman"/>
        </w:rPr>
        <w:fldChar w:fldCharType="separate"/>
      </w:r>
      <w:r w:rsidRPr="003309EA">
        <w:rPr>
          <w:rFonts w:ascii="Times New Roman" w:hAnsi="Times New Roman"/>
        </w:rPr>
        <w:t>Pautler, “A History of the FTC’s Bureau of Economics.”</w:t>
      </w:r>
      <w:r w:rsidRPr="0052227E">
        <w:rPr>
          <w:rFonts w:ascii="Times New Roman" w:hAnsi="Times New Roman"/>
        </w:rPr>
        <w:fldChar w:fldCharType="end"/>
      </w:r>
      <w:r w:rsidRPr="0052227E">
        <w:rPr>
          <w:rFonts w:ascii="Times New Roman" w:hAnsi="Times New Roman"/>
        </w:rPr>
        <w:t xml:space="preserve"> at 164-67. some reporting in particularly sensitive areas such as hospitals, oil and credit industries continued, but it mostly used publicly available data.</w:t>
      </w:r>
    </w:p>
  </w:footnote>
  <w:footnote w:id="120">
    <w:p w14:paraId="1706C7DD" w14:textId="5DBB38AD"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w:t>
      </w:r>
      <w:hyperlink r:id="rId18" w:history="1">
        <w:r w:rsidRPr="0052227E">
          <w:rPr>
            <w:rStyle w:val="Hyperlink"/>
            <w:rFonts w:ascii="Times New Roman" w:hAnsi="Times New Roman"/>
            <w:u w:val="none"/>
          </w:rPr>
          <w:t>https://pra.digital.gov/clearance-process/</w:t>
        </w:r>
      </w:hyperlink>
      <w:r w:rsidRPr="0052227E">
        <w:rPr>
          <w:rFonts w:ascii="Times New Roman" w:hAnsi="Times New Roman"/>
        </w:rPr>
        <w:t xml:space="preserve"> </w:t>
      </w:r>
    </w:p>
  </w:footnote>
  <w:footnote w:id="121">
    <w:p w14:paraId="4AE4DF19" w14:textId="51BF6FFC" w:rsidR="00097EF8" w:rsidRPr="00C82504" w:rsidRDefault="00097EF8" w:rsidP="00B4609D">
      <w:pPr>
        <w:pStyle w:val="FootnoteText"/>
        <w:ind w:firstLine="0"/>
      </w:pPr>
      <w:r>
        <w:rPr>
          <w:rStyle w:val="FootnoteReference"/>
        </w:rPr>
        <w:footnoteRef/>
      </w:r>
      <w:r>
        <w:t xml:space="preserve"> And this may be consistent with </w:t>
      </w:r>
      <w:proofErr w:type="spellStart"/>
      <w:proofErr w:type="gramStart"/>
      <w:r>
        <w:t>a</w:t>
      </w:r>
      <w:proofErr w:type="spellEnd"/>
      <w:proofErr w:type="gramEnd"/>
      <w:r>
        <w:t xml:space="preserve"> interest-group perspective of policy-making. See </w:t>
      </w:r>
      <w:r>
        <w:fldChar w:fldCharType="begin"/>
      </w:r>
      <w:r>
        <w:instrText xml:space="preserve"> ADDIN ZOTERO_ITEM CSL_CITATION {"citationID":"af755ms3a","properties":{"formattedCitation":"William M. Landes and Richard A. Posner, \\uc0\\u8220{}The Independent Judiciary in an Interest-Group Perspective,\\uc0\\u8221{} {\\i{}The Journal of Law and Economics} 18, no. 3 (1975): 875\\uc0\\u8211{}901.","plainCitation":"William M. Landes and Richard A. Posner, “The Independent Judiciary in an Interest-Group Perspective,” The Journal of Law and Economics 18, no. 3 (1975): 875–901.","noteIndex":121},"citationItems":[{"id":5324,"uris":["http://zotero.org/users/1639190/items/7Q728NW6"],"uri":["http://zotero.org/users/1639190/items/7Q728NW6"],"itemData":{"id":5324,"type":"article-journal","container-title":"The Journal of Law and Economics","issue":"3","note":"ISBN: 0022-2186\npublisher: The University of Chicago Law School","page":"875-901","title":"The independent judiciary in an interest-group perspective","volume":"18","author":[{"family":"Landes","given":"William M."},{"family":"Posner","given":"Richard A."}],"issued":{"date-parts":[["1975"]]}}}],"schema":"https://github.com/citation-style-language/schema/raw/master/csl-citation.json"} </w:instrText>
      </w:r>
      <w:r>
        <w:fldChar w:fldCharType="separate"/>
      </w:r>
      <w:r w:rsidRPr="003309EA">
        <w:t xml:space="preserve">William M. Landes and Richard A. Posner, “The Independent Judiciary in an Interest-Group Perspective,” </w:t>
      </w:r>
      <w:r w:rsidRPr="003309EA">
        <w:rPr>
          <w:i/>
          <w:iCs/>
        </w:rPr>
        <w:t>The Journal of Law and Economics</w:t>
      </w:r>
      <w:r w:rsidRPr="003309EA">
        <w:t xml:space="preserve"> 18, no. 3 (1975): 875–901.</w:t>
      </w:r>
      <w:r>
        <w:fldChar w:fldCharType="end"/>
      </w:r>
    </w:p>
  </w:footnote>
  <w:footnote w:id="122">
    <w:p w14:paraId="639CFB9A" w14:textId="542849BC"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Including anti-trust and variations </w:t>
      </w:r>
      <w:r>
        <w:rPr>
          <w:rFonts w:ascii="Times New Roman" w:hAnsi="Times New Roman"/>
        </w:rPr>
        <w:t>of the radical “</w:t>
      </w:r>
      <w:proofErr w:type="spellStart"/>
      <w:r>
        <w:rPr>
          <w:rFonts w:ascii="Times New Roman" w:hAnsi="Times New Roman"/>
        </w:rPr>
        <w:t>monopol</w:t>
      </w:r>
      <w:proofErr w:type="spellEnd"/>
      <w:r>
        <w:rPr>
          <w:rFonts w:ascii="Times New Roman" w:hAnsi="Times New Roman"/>
        </w:rPr>
        <w:t xml:space="preserve">” such as </w:t>
      </w:r>
      <w:r w:rsidRPr="0052227E">
        <w:rPr>
          <w:rFonts w:ascii="Times New Roman" w:hAnsi="Times New Roman"/>
        </w:rPr>
        <w:t>of the monopolies, monopolize, etc.</w:t>
      </w:r>
      <w:r>
        <w:rPr>
          <w:rFonts w:ascii="Times New Roman" w:hAnsi="Times New Roman"/>
        </w:rPr>
        <w:t xml:space="preserve"> as per the methodology explained in footnote </w:t>
      </w:r>
      <w:r w:rsidRPr="009F5599">
        <w:rPr>
          <w:rFonts w:ascii="Times New Roman" w:hAnsi="Times New Roman"/>
          <w:highlight w:val="yellow"/>
        </w:rPr>
        <w:t>XXX</w:t>
      </w:r>
      <w:r>
        <w:rPr>
          <w:rFonts w:ascii="Times New Roman" w:hAnsi="Times New Roman"/>
        </w:rPr>
        <w:t xml:space="preserve"> above.</w:t>
      </w:r>
      <w:r w:rsidRPr="0052227E">
        <w:rPr>
          <w:rFonts w:ascii="Times New Roman" w:hAnsi="Times New Roman"/>
        </w:rPr>
        <w:t xml:space="preserve"> </w:t>
      </w:r>
    </w:p>
  </w:footnote>
  <w:footnote w:id="123">
    <w:p w14:paraId="3310932C" w14:textId="55A2EE5C"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{"citationID":"d4PhH849","properties":{"formattedCitation":"Jonathan Fuerbringer, \\uc0\\u8220{}Byrd Says Bork Nominiation Would Face Senate Trouble,\\uc0\\u8221{} {\\i{}The New York Times}, June 30, 1987, sec. U.S., https://www.nytimes.com/1987/06/30/us/byrd-says-bork-nomination-would-face-senate-trouble.html.","plainCitation":"Jonathan Fuerbringer, “Byrd Says Bork Nominiation Would Face Senate Trouble,” The New York Times, June 30, 1987, sec. U.S., https://www.nytimes.com/1987/06/30/us/byrd-says-bork-nomination-would-face-senate-trouble.html.","noteIndex":123},"citationItems":[{"id":5254,"uris":["http://zotero.org/users/1639190/items/GZ7NFP4S"],"uri":["http://zotero.org/users/1639190/items/GZ7NFP4S"],"itemData":{"id":5254,"type":"article-newspaper","container-title":"The New York Times","ISSN":"0362-4331","language":"en-US","section":"U.S.","source":"NYTimes.com","title":"Byrd Says Bork Nominiation Would Face Senate Trouble","URL":"https://www.nytimes.com/1987/06/30/us/byrd-says-bork-nomination-would-face-senate-trouble.html","author":[{"family":"Fuerbringer","given":"Jonathan"}],"issued":{"date-parts":[["1987",6,30]]}}}],"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 xml:space="preserve">Jonathan Fuerbringer, “Byrd Says Bork Nominiation Would Face Senate Trouble,” </w:t>
      </w:r>
      <w:r w:rsidRPr="0052227E">
        <w:rPr>
          <w:rFonts w:ascii="Times New Roman" w:hAnsi="Times New Roman"/>
          <w:i/>
          <w:iCs/>
        </w:rPr>
        <w:t>The New York Times</w:t>
      </w:r>
      <w:r w:rsidRPr="0052227E">
        <w:rPr>
          <w:rFonts w:ascii="Times New Roman" w:hAnsi="Times New Roman"/>
        </w:rPr>
        <w:t>, June 30, 1987, sec. U.S., https://www.nytimes.com/1987/06/30/us/byrd-says-bork-nomination-would-face-senate-trouble.html.</w:t>
      </w:r>
      <w:r w:rsidRPr="0052227E">
        <w:rPr>
          <w:rFonts w:ascii="Times New Roman" w:hAnsi="Times New Roman"/>
        </w:rPr>
        <w:fldChar w:fldCharType="end"/>
      </w:r>
    </w:p>
  </w:footnote>
  <w:footnote w:id="124">
    <w:p w14:paraId="18A6FD10" w14:textId="7F5361CB" w:rsidR="00097EF8" w:rsidRPr="0052227E" w:rsidRDefault="00097EF8"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w:t>
      </w:r>
      <w:proofErr w:type="gramStart"/>
      <w:r w:rsidRPr="0052227E">
        <w:rPr>
          <w:sz w:val="20"/>
          <w:szCs w:val="20"/>
        </w:rPr>
        <w:t>Certainly</w:t>
      </w:r>
      <w:proofErr w:type="gramEnd"/>
      <w:r w:rsidRPr="0052227E">
        <w:rPr>
          <w:sz w:val="20"/>
          <w:szCs w:val="20"/>
        </w:rPr>
        <w:t xml:space="preserve"> I recognize that the object of the Sherman Act was to reduce or eliminate monopolies. To that extent, of course it has the effect of encouraging competition and encouraging smaller units to be in operation.”, in answer to question by Senator Metzenbaum on whether a key role of antitrust was the protection of small businesses. </w:t>
      </w:r>
    </w:p>
  </w:footnote>
  <w:footnote w:id="125">
    <w:p w14:paraId="2D7B3097" w14:textId="74CB348B" w:rsidR="00097EF8" w:rsidRPr="0052227E" w:rsidRDefault="00097EF8"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“I also have been well educated by Senator Rudman over the years in the value of small business. Small business has no better friend than he has, and I think one of the lessons that I have ab </w:t>
      </w:r>
      <w:proofErr w:type="spellStart"/>
      <w:r w:rsidRPr="0052227E">
        <w:rPr>
          <w:sz w:val="20"/>
          <w:szCs w:val="20"/>
        </w:rPr>
        <w:t>sorbed</w:t>
      </w:r>
      <w:proofErr w:type="spellEnd"/>
      <w:r w:rsidRPr="0052227E">
        <w:rPr>
          <w:sz w:val="20"/>
          <w:szCs w:val="20"/>
        </w:rPr>
        <w:t xml:space="preserve"> from a long period of my professional lifetime with him, if I needed to absorb that from anyone else, is the importance of a degree of competition which will allow small business to emerge and allow for diversity in the American economy, which it is the object of the antitrust laws to secure, as much as that is possible.</w:t>
      </w:r>
    </w:p>
    <w:p w14:paraId="6A03D8EF" w14:textId="77777777" w:rsidR="00097EF8" w:rsidRPr="0052227E" w:rsidRDefault="00097EF8" w:rsidP="00B4609D">
      <w:pPr>
        <w:pStyle w:val="NormalWeb"/>
        <w:spacing w:before="0" w:beforeAutospacing="0" w:after="0" w:afterAutospacing="0"/>
        <w:rPr>
          <w:sz w:val="20"/>
          <w:szCs w:val="20"/>
        </w:rPr>
      </w:pPr>
      <w:r w:rsidRPr="0052227E">
        <w:rPr>
          <w:sz w:val="20"/>
          <w:szCs w:val="20"/>
        </w:rPr>
        <w:t>Senator KOHL. DO you agree, Judge Souter, that an important purpose of the Sherman Act is to protect against consolidation of economic power and make sure that consumers are not abused by companies engaged in monopolistic business practices?</w:t>
      </w:r>
    </w:p>
    <w:p w14:paraId="56604C17" w14:textId="3E9CDAE0" w:rsidR="00097EF8" w:rsidRPr="0052227E" w:rsidRDefault="00097EF8" w:rsidP="00B4609D">
      <w:pPr>
        <w:pStyle w:val="NormalWeb"/>
        <w:spacing w:before="0" w:beforeAutospacing="0" w:after="0" w:afterAutospacing="0"/>
        <w:rPr>
          <w:sz w:val="20"/>
          <w:szCs w:val="20"/>
        </w:rPr>
      </w:pPr>
      <w:r w:rsidRPr="0052227E">
        <w:rPr>
          <w:sz w:val="20"/>
          <w:szCs w:val="20"/>
        </w:rPr>
        <w:t>Judge SOUTER. There is simply no question about it, either as an historical matter or as a strictly legal matter, as one examines the precedents. The ultimate object of the system, it seems to me, has to be judged on its systemwide effects. I do not think the antitrust laws should even be seen as merely consumer laws or as anti-business laws, but as laws intended to assure a free and open and competitive economic system for everyone.”</w:t>
      </w:r>
    </w:p>
  </w:footnote>
  <w:footnote w:id="126">
    <w:p w14:paraId="320118A5" w14:textId="261F80D2" w:rsidR="00097EF8" w:rsidRPr="0052227E" w:rsidRDefault="00097EF8"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“Judge THOMAS. Senator, I think that all of our efforts, including the antitrust laws, to keep a free and open economy, one in which there is competitiveness, where the smaller businesses can have an opportunity to compete, and where consumers can benefit from that—those efforts, including the antitrust laws, have been beneficial to our country from my standpoint. </w:t>
      </w:r>
    </w:p>
    <w:p w14:paraId="6F1B2F4E" w14:textId="399F66B2" w:rsidR="00097EF8" w:rsidRPr="0052227E" w:rsidRDefault="00097EF8" w:rsidP="00B4609D">
      <w:pPr>
        <w:rPr>
          <w:rFonts w:ascii="Times New Roman" w:eastAsia="Times New Roman" w:hAnsi="Times New Roman" w:cs="Times New Roman"/>
          <w:sz w:val="20"/>
          <w:szCs w:val="20"/>
        </w:rPr>
      </w:pPr>
      <w:r w:rsidRPr="0052227E">
        <w:rPr>
          <w:rFonts w:ascii="Times New Roman" w:eastAsia="Times New Roman" w:hAnsi="Times New Roman" w:cs="Times New Roman"/>
          <w:sz w:val="20"/>
          <w:szCs w:val="20"/>
        </w:rPr>
        <w:t xml:space="preserve">Senator KOHL. Judge, do you believe that an important purpose of the Sherman Act is to protect against consolidation of economic power to make sure that consumers are not charged high prices by large companies that have swallowed up their competition; that an important purpose of the Sherman Act is to protect against consolidation of economic power? </w:t>
      </w:r>
    </w:p>
    <w:p w14:paraId="56829D09" w14:textId="22859C9E" w:rsidR="00097EF8" w:rsidRPr="0052227E" w:rsidRDefault="00097EF8" w:rsidP="00B4609D">
      <w:pPr>
        <w:rPr>
          <w:rFonts w:ascii="Times New Roman" w:eastAsia="Times New Roman" w:hAnsi="Times New Roman" w:cs="Times New Roman"/>
          <w:sz w:val="20"/>
          <w:szCs w:val="20"/>
        </w:rPr>
      </w:pPr>
      <w:r w:rsidRPr="0052227E">
        <w:rPr>
          <w:rFonts w:ascii="Times New Roman" w:eastAsia="Times New Roman" w:hAnsi="Times New Roman" w:cs="Times New Roman"/>
          <w:sz w:val="20"/>
          <w:szCs w:val="20"/>
        </w:rPr>
        <w:t>Judge THOMAS. Yes, Senator.”</w:t>
      </w:r>
    </w:p>
  </w:footnote>
  <w:footnote w:id="127">
    <w:p w14:paraId="32007670" w14:textId="017C86F9" w:rsidR="00097EF8" w:rsidRPr="0052227E" w:rsidRDefault="00097EF8"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Judge </w:t>
      </w:r>
      <w:proofErr w:type="spellStart"/>
      <w:r w:rsidRPr="0052227E">
        <w:rPr>
          <w:sz w:val="20"/>
          <w:szCs w:val="20"/>
        </w:rPr>
        <w:t>GlNSBURG</w:t>
      </w:r>
      <w:proofErr w:type="spellEnd"/>
      <w:r w:rsidRPr="0052227E">
        <w:rPr>
          <w:sz w:val="20"/>
          <w:szCs w:val="20"/>
        </w:rPr>
        <w:t xml:space="preserve">. Senator Metzenbaum, I think your recitation of the purposes of the antitrust law—to protect consumers, to protect the independent decision making of entrepreneurs—is entirely correct. I am pleased that you like my opinion in the </w:t>
      </w:r>
      <w:r w:rsidRPr="0052227E">
        <w:rPr>
          <w:i/>
          <w:iCs/>
          <w:sz w:val="20"/>
          <w:szCs w:val="20"/>
        </w:rPr>
        <w:t xml:space="preserve">Michigan Citi- </w:t>
      </w:r>
      <w:proofErr w:type="spellStart"/>
      <w:r w:rsidRPr="0052227E">
        <w:rPr>
          <w:i/>
          <w:iCs/>
          <w:sz w:val="20"/>
          <w:szCs w:val="20"/>
        </w:rPr>
        <w:t>zens</w:t>
      </w:r>
      <w:proofErr w:type="spellEnd"/>
      <w:r w:rsidRPr="0052227E">
        <w:rPr>
          <w:i/>
          <w:iCs/>
          <w:sz w:val="20"/>
          <w:szCs w:val="20"/>
        </w:rPr>
        <w:t xml:space="preserve"> </w:t>
      </w:r>
      <w:r w:rsidRPr="0052227E">
        <w:rPr>
          <w:sz w:val="20"/>
          <w:szCs w:val="20"/>
        </w:rPr>
        <w:t xml:space="preserve">(1989) case. It is a decision that I wrote. I think it gives the best picture of my views in this area. (…) You asked me if the only purpose of the antitrust law is efficiency. The cases indicate that the antitrust laws are focused on the interests of the consumer. There is also an interest in preserving the independence of entrepreneurs. I don't think the antitrust laws call into play only one particular economic theory. The Supreme Court made that clear in the </w:t>
      </w:r>
      <w:r w:rsidRPr="0052227E">
        <w:rPr>
          <w:i/>
          <w:iCs/>
          <w:sz w:val="20"/>
          <w:szCs w:val="20"/>
        </w:rPr>
        <w:t xml:space="preserve">Kodak </w:t>
      </w:r>
      <w:r w:rsidRPr="0052227E">
        <w:rPr>
          <w:sz w:val="20"/>
          <w:szCs w:val="20"/>
        </w:rPr>
        <w:t>(1992) case. But out of the context of a specific case, I can't say much more. No, I don't think efficiency is the sole drive.”</w:t>
      </w:r>
    </w:p>
  </w:footnote>
  <w:footnote w:id="128">
    <w:p w14:paraId="3A236B20" w14:textId="7AD619AF" w:rsidR="00097EF8" w:rsidRPr="0052227E" w:rsidRDefault="00097EF8"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“[I] think on the one hand it is clear that antitrust law needs to take account of economic theory and economic understandings, but it needs to do so in a careful way and to make sure that it does o in a way that is consistent with the purposes of the antitrust laws, which is to ensure competition, which is, as you say, to be a real charter of economic liberty.”</w:t>
      </w:r>
    </w:p>
  </w:footnote>
  <w:footnote w:id="129">
    <w:p w14:paraId="3E270FE7" w14:textId="17C246D6"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Senator Kohl: Do you agree that government enforcement of antitrust law is crucial to ensuring that consumers are protected from anticompetitive practices, such as price fixing and illegal maintenance of monopolies?</w:t>
      </w:r>
    </w:p>
    <w:p w14:paraId="377F4DA1" w14:textId="61770F9F" w:rsidR="00097EF8" w:rsidRPr="0052227E" w:rsidRDefault="00097EF8" w:rsidP="00B4609D">
      <w:pPr>
        <w:pStyle w:val="FootnoteText"/>
        <w:ind w:firstLine="0"/>
        <w:jc w:val="left"/>
        <w:rPr>
          <w:rFonts w:ascii="Times New Roman" w:hAnsi="Times New Roman"/>
        </w:rPr>
      </w:pPr>
      <w:r w:rsidRPr="0052227E">
        <w:rPr>
          <w:rFonts w:ascii="Times New Roman" w:hAnsi="Times New Roman"/>
        </w:rPr>
        <w:t xml:space="preserve">Judge ROBERTS. Yes, I do, Senator. In fact, when I was in private practice, one of the cases I handled was the Microsoft antitrust case on behalf of government officials, the States in particular. A number of States retained me to argue that case before the D.C. Circuit </w:t>
      </w:r>
      <w:proofErr w:type="spellStart"/>
      <w:r w:rsidRPr="0052227E">
        <w:rPr>
          <w:rFonts w:ascii="Times New Roman" w:hAnsi="Times New Roman"/>
        </w:rPr>
        <w:t>en</w:t>
      </w:r>
      <w:proofErr w:type="spellEnd"/>
      <w:r w:rsidRPr="0052227E">
        <w:rPr>
          <w:rFonts w:ascii="Times New Roman" w:hAnsi="Times New Roman"/>
        </w:rPr>
        <w:t xml:space="preserve"> banc. </w:t>
      </w:r>
      <w:proofErr w:type="gramStart"/>
      <w:r w:rsidRPr="0052227E">
        <w:rPr>
          <w:rFonts w:ascii="Times New Roman" w:hAnsi="Times New Roman"/>
        </w:rPr>
        <w:t>So</w:t>
      </w:r>
      <w:proofErr w:type="gramEnd"/>
      <w:r w:rsidRPr="0052227E">
        <w:rPr>
          <w:rFonts w:ascii="Times New Roman" w:hAnsi="Times New Roman"/>
        </w:rPr>
        <w:t xml:space="preserve"> I certainly appreciate the role of governments, both State and Federal, in enforcing the protections of the antitrust laws, because as you know, there is concurrent authority in that area, the Sherman Act, of course, on the Federal level and then what people call the ‘‘Baby Sherman Acts’’ on the State level. (…) I do think that the system established under the Sherman Act of private antitrust enforcement, and, of course, the opportunity to recover additional damages and attorneys’ fees and other aspects, has been an effective tool in enforcing the law.</w:t>
      </w:r>
    </w:p>
  </w:footnote>
  <w:footnote w:id="130">
    <w:p w14:paraId="1B613020" w14:textId="3D99C1AC"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The point that I would frequently make in those conversations is that if you are going to have a free enterprise economy, if you are not going to have the Government running everything, then you must have a strong and effective antitrust law. If you are not going to regulate airlines, you must have a strong antitrust law for airlines. 'Hie reason is that antitrust law is the policeman. Antitrust law aims, through the competitive process, at bringing about low prices for consumers, better products, and more efficient methods of production. (…) Those three things, in my mind, are the key to antitrust law and really a strong justification for an economy in which there are winners and losers, and some people get rich and others do not. The justification lies in the fact that that kind of economy is better for almost everyone, and it will not be better for almost everyone un- less the gains of productivity are spread. And the gains of productivity are spread through competition. That brings about low prices, better products, and more efficient methods of production. And that is what I think antitrust law is about, and that is what I think that policeman of the free enterprise system has to do. It is called protect the consumer.”</w:t>
      </w:r>
    </w:p>
  </w:footnote>
  <w:footnote w:id="131">
    <w:p w14:paraId="6CD1FD0A" w14:textId="1E2EC8CC" w:rsidR="00097EF8" w:rsidRPr="0052227E" w:rsidRDefault="00097EF8" w:rsidP="00B4609D">
      <w:pPr>
        <w:pStyle w:val="NormalWeb"/>
        <w:spacing w:before="0" w:beforeAutospacing="0" w:after="0" w:afterAutospacing="0"/>
        <w:rPr>
          <w:sz w:val="20"/>
          <w:szCs w:val="20"/>
        </w:rPr>
      </w:pPr>
      <w:r w:rsidRPr="0052227E">
        <w:rPr>
          <w:rStyle w:val="FootnoteReference"/>
          <w:sz w:val="20"/>
          <w:szCs w:val="20"/>
        </w:rPr>
        <w:footnoteRef/>
      </w:r>
      <w:r w:rsidRPr="0052227E">
        <w:rPr>
          <w:sz w:val="20"/>
          <w:szCs w:val="20"/>
        </w:rPr>
        <w:t xml:space="preserve"> “Judge GORSUCH. Well, the real problem at the end of the day, I mean, you have a problem of lack of competition between competitors, and then of course that filters down to the consumer level. And what that yields are higher prices, and lower output, the dead weight loss to the economy, loss of production, and those are real harms. And the antitrust laws, as you know, were the original Federal regulatory regime. That was it for the national economy for a long time, and they are still vital and brilliant in their simplicity and design.”</w:t>
      </w:r>
    </w:p>
  </w:footnote>
  <w:footnote w:id="132">
    <w:p w14:paraId="2A52B528" w14:textId="63C69B00" w:rsidR="00097EF8" w:rsidRPr="00A31A5B" w:rsidRDefault="00097EF8" w:rsidP="00B4609D">
      <w:pPr>
        <w:pStyle w:val="FootnoteText"/>
        <w:ind w:firstLine="0"/>
      </w:pPr>
      <w:r>
        <w:rPr>
          <w:rStyle w:val="FootnoteReference"/>
        </w:rPr>
        <w:footnoteRef/>
      </w:r>
      <w:r>
        <w:t xml:space="preserve"> </w:t>
      </w:r>
      <w:r>
        <w:fldChar w:fldCharType="begin"/>
      </w:r>
      <w:r>
        <w:instrText xml:space="preserve"> ADDIN ZOTERO_ITEM CSL_CITATION {"citationID":"a14ibj36hg","properties":{"formattedCitation":"Lee Epstein, William M. Landes, and Richard A. Posner, \\uc0\\u8220{}How Business Fares in the Supreme Court,\\uc0\\u8221{} {\\i{}Minn. L. Rev.} 97 (2012): 1431.","plainCitation":"Lee Epstein, William M. Landes, and Richard A. Posner, “How Business Fares in the Supreme Court,” Minn. L. Rev. 97 (2012): 1431.","noteIndex":132},"citationItems":[{"id":5323,"uris":["http://zotero.org/users/1639190/items/E4QS7YPS"],"uri":["http://zotero.org/users/1639190/items/E4QS7YPS"],"itemData":{"id":5323,"type":"article-journal","container-title":"Minn. L. Rev.","note":"publisher: HeinOnline","page":"1431","title":"How business fares in the supreme court","volume":"97","author":[{"family":"Epstein","given":"Lee"},{"family":"Landes","given":"William M."},{"family":"Posner","given":"Richard A."}],"issued":{"date-parts":[["2012"]]}}}],"schema":"https://github.com/citation-style-language/schema/raw/master/csl-citation.json"} </w:instrText>
      </w:r>
      <w:r>
        <w:fldChar w:fldCharType="separate"/>
      </w:r>
      <w:r w:rsidRPr="003309EA">
        <w:t xml:space="preserve">Lee Epstein, William M. Landes, and Richard A. Posner, “How Business Fares in the Supreme Court,” </w:t>
      </w:r>
      <w:r w:rsidRPr="003309EA">
        <w:rPr>
          <w:i/>
          <w:iCs/>
        </w:rPr>
        <w:t>Minn. L. Rev.</w:t>
      </w:r>
      <w:r w:rsidRPr="003309EA">
        <w:t xml:space="preserve"> 97 (2012): 1431.</w:t>
      </w:r>
      <w:r>
        <w:fldChar w:fldCharType="end"/>
      </w:r>
      <w:r>
        <w:t xml:space="preserve"> Epstein, </w:t>
      </w:r>
      <w:proofErr w:type="spellStart"/>
      <w:r>
        <w:t>Landes</w:t>
      </w:r>
      <w:proofErr w:type="spellEnd"/>
      <w:r>
        <w:t xml:space="preserve"> and Posner’s analysis cover the period from 1946 to 2011—also the period for the numbers discussed here. </w:t>
      </w:r>
    </w:p>
  </w:footnote>
  <w:footnote w:id="133">
    <w:p w14:paraId="4B88EF8A" w14:textId="67E337D7" w:rsidR="00097EF8" w:rsidRPr="004225AC" w:rsidRDefault="00097EF8" w:rsidP="00B4609D">
      <w:pPr>
        <w:pStyle w:val="FootnoteText"/>
        <w:ind w:firstLine="0"/>
      </w:pPr>
      <w:r>
        <w:rPr>
          <w:rStyle w:val="FootnoteReference"/>
        </w:rPr>
        <w:footnoteRef/>
      </w:r>
      <w:r>
        <w:t xml:space="preserve"> </w:t>
      </w:r>
      <w:r>
        <w:fldChar w:fldCharType="begin"/>
      </w:r>
      <w:r>
        <w:instrText xml:space="preserve"> ADDIN ZOTERO_ITEM CSL_CITATION {"citationID":"a16e64eqc04","properties":{"formattedCitation":"Epstein, Landes, and Posner.","plainCitation":"Epstein, Landes, and Posner.","noteIndex":133},"citationItems":[{"id":5323,"uris":["http://zotero.org/users/1639190/items/E4QS7YPS"],"uri":["http://zotero.org/users/1639190/items/E4QS7YPS"],"itemData":{"id":5323,"type":"article-journal","container-title":"Minn. L. Rev.","note":"publisher: HeinOnline","page":"1431","title":"How business fares in the supreme court","volume":"97","author":[{"family":"Epstein","given":"Lee"},{"family":"Landes","given":"William M."},{"family":"Posner","given":"Richard A."}],"issued":{"date-parts":[["2012"]]}}}],"schema":"https://github.com/citation-style-language/schema/raw/master/csl-citation.json"} </w:instrText>
      </w:r>
      <w:r>
        <w:fldChar w:fldCharType="separate"/>
      </w:r>
      <w:r w:rsidRPr="003309EA">
        <w:t>Epstein, Landes, and Posner.</w:t>
      </w:r>
      <w:r>
        <w:fldChar w:fldCharType="end"/>
      </w:r>
      <w:r>
        <w:t xml:space="preserve"> at 1453.</w:t>
      </w:r>
    </w:p>
  </w:footnote>
  <w:footnote w:id="134">
    <w:p w14:paraId="2252717B" w14:textId="29D5C5EA"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Pr>
          <w:rFonts w:ascii="Times New Roman" w:hAnsi="Times New Roman"/>
        </w:rPr>
        <w:t xml:space="preserve">See </w:t>
      </w:r>
      <w:r>
        <w:rPr>
          <w:rFonts w:ascii="Times New Roman" w:hAnsi="Times New Roman"/>
        </w:rPr>
        <w:fldChar w:fldCharType="begin"/>
      </w:r>
      <w:r>
        <w:rPr>
          <w:rFonts w:ascii="Times New Roman" w:hAnsi="Times New Roman"/>
        </w:rPr>
        <w:instrText xml:space="preserve"> ADDIN ZOTERO_ITEM CSL_CITATION {"citationID":"a22kdo5fmp3","properties":{"formattedCitation":"Steven M. Teles, {\\i{}The Rise of the Conservative Legal Movement} (Princeton University Press, 2012).","plainCitation":"Steven M. Teles, The Rise of the Conservative Legal Movement (Princeton University Press, 2012).","noteIndex":134},"citationItems":[{"id":5325,"uris":["http://zotero.org/users/1639190/items/RM9J9N59"],"uri":["http://zotero.org/users/1639190/items/RM9J9N59"],"itemData":{"id":5325,"type":"book","ISBN":"1-4008-2969-0","publisher":"Princeton University Press","title":"The rise of the conservative legal movement","author":[{"family":"Teles","given":"Steven M."}],"issued":{"date-parts":[["2012"]]}}}],"schema":"https://github.com/citation-style-language/schema/raw/master/csl-citation.json"} </w:instrText>
      </w:r>
      <w:r>
        <w:rPr>
          <w:rFonts w:ascii="Times New Roman" w:hAnsi="Times New Roman"/>
        </w:rPr>
        <w:fldChar w:fldCharType="separate"/>
      </w:r>
      <w:r w:rsidRPr="003309EA">
        <w:rPr>
          <w:rFonts w:ascii="Times New Roman" w:hAnsi="Times New Roman"/>
        </w:rPr>
        <w:t xml:space="preserve">Steven M. Teles, </w:t>
      </w:r>
      <w:r w:rsidRPr="003309EA">
        <w:rPr>
          <w:rFonts w:ascii="Times New Roman" w:hAnsi="Times New Roman"/>
          <w:i/>
          <w:iCs/>
        </w:rPr>
        <w:t>The Rise of the Conservative Legal Movement</w:t>
      </w:r>
      <w:r w:rsidRPr="003309EA">
        <w:rPr>
          <w:rFonts w:ascii="Times New Roman" w:hAnsi="Times New Roman"/>
        </w:rPr>
        <w:t xml:space="preserve"> (Princeton University Press, 2012).</w:t>
      </w:r>
      <w:r>
        <w:rPr>
          <w:rFonts w:ascii="Times New Roman" w:hAnsi="Times New Roman"/>
        </w:rPr>
        <w:fldChar w:fldCharType="end"/>
      </w:r>
      <w:r>
        <w:rPr>
          <w:rFonts w:ascii="Times New Roman" w:hAnsi="Times New Roman"/>
        </w:rPr>
        <w:t xml:space="preserve"> at </w:t>
      </w:r>
      <w:proofErr w:type="spellStart"/>
      <w:r w:rsidRPr="00D52B0A">
        <w:rPr>
          <w:rFonts w:ascii="Times New Roman" w:hAnsi="Times New Roman"/>
          <w:highlight w:val="yellow"/>
        </w:rPr>
        <w:t>xxxx</w:t>
      </w:r>
      <w:proofErr w:type="spellEnd"/>
      <w:r>
        <w:rPr>
          <w:rFonts w:ascii="Times New Roman" w:hAnsi="Times New Roman"/>
        </w:rPr>
        <w:t xml:space="preserve">; </w:t>
      </w:r>
      <w:r>
        <w:rPr>
          <w:rFonts w:ascii="Times New Roman" w:hAnsi="Times New Roman"/>
        </w:rPr>
        <w:fldChar w:fldCharType="begin"/>
      </w:r>
      <w:r>
        <w:rPr>
          <w:rFonts w:ascii="Times New Roman" w:hAnsi="Times New Roman"/>
        </w:rPr>
        <w:instrText xml:space="preserve"> ADDIN ZOTERO_ITEM CSL_CITATION {"citationID":"atiru40m8c","properties":{"formattedCitation":"Amanda Hollis-Brusky, {\\i{}Ideas with Consequences: The Federalist Society and the Conservative Counterrevolution} (Studies in Postwar American Po, 2015).","plainCitation":"Amanda Hollis-Brusky, Ideas with Consequences: The Federalist Society and the Conservative Counterrevolution (Studies in Postwar American Po, 2015).","noteIndex":134},"citationItems":[{"id":5326,"uris":["http://zotero.org/users/1639190/items/PEH3HPWC"],"uri":["http://zotero.org/users/1639190/items/PEH3HPWC"],"itemData":{"id":5326,"type":"book","ISBN":"0-19-938552-1","publisher":"Studies in Postwar American Po","title":"Ideas with consequences: The federalist society and the conservative counterrevolution","author":[{"family":"Hollis-Brusky","given":"Amanda"}],"issued":{"date-parts":[["2015"]]}}}],"schema":"https://github.com/citation-style-language/schema/raw/master/csl-citation.json"} </w:instrText>
      </w:r>
      <w:r>
        <w:rPr>
          <w:rFonts w:ascii="Times New Roman" w:hAnsi="Times New Roman"/>
        </w:rPr>
        <w:fldChar w:fldCharType="separate"/>
      </w:r>
      <w:r w:rsidRPr="003309EA">
        <w:rPr>
          <w:rFonts w:ascii="Times New Roman" w:hAnsi="Times New Roman"/>
        </w:rPr>
        <w:t>Amanda Hollis-</w:t>
      </w:r>
      <w:proofErr w:type="spellStart"/>
      <w:r w:rsidRPr="003309EA">
        <w:rPr>
          <w:rFonts w:ascii="Times New Roman" w:hAnsi="Times New Roman"/>
        </w:rPr>
        <w:t>Brusky</w:t>
      </w:r>
      <w:proofErr w:type="spellEnd"/>
      <w:r w:rsidRPr="003309EA">
        <w:rPr>
          <w:rFonts w:ascii="Times New Roman" w:hAnsi="Times New Roman"/>
        </w:rPr>
        <w:t xml:space="preserve">, </w:t>
      </w:r>
      <w:r w:rsidRPr="003309EA">
        <w:rPr>
          <w:rFonts w:ascii="Times New Roman" w:hAnsi="Times New Roman"/>
          <w:i/>
          <w:iCs/>
        </w:rPr>
        <w:t>Ideas with Consequences: The Federalist Society and the Conservative Counterrevolution</w:t>
      </w:r>
      <w:r w:rsidRPr="003309EA">
        <w:rPr>
          <w:rFonts w:ascii="Times New Roman" w:hAnsi="Times New Roman"/>
        </w:rPr>
        <w:t xml:space="preserve"> (Studies in Postwar American Po, 2015).</w:t>
      </w:r>
      <w:r>
        <w:rPr>
          <w:rFonts w:ascii="Times New Roman" w:hAnsi="Times New Roman"/>
        </w:rPr>
        <w:fldChar w:fldCharType="end"/>
      </w:r>
      <w:r>
        <w:rPr>
          <w:rFonts w:ascii="Times New Roman" w:hAnsi="Times New Roman"/>
        </w:rPr>
        <w:t xml:space="preserve"> at </w:t>
      </w:r>
      <w:proofErr w:type="spellStart"/>
      <w:r w:rsidRPr="00D52B0A">
        <w:rPr>
          <w:rFonts w:ascii="Times New Roman" w:hAnsi="Times New Roman"/>
          <w:highlight w:val="yellow"/>
        </w:rPr>
        <w:t>xxxx</w:t>
      </w:r>
      <w:proofErr w:type="spellEnd"/>
      <w:r>
        <w:rPr>
          <w:rFonts w:ascii="Times New Roman" w:hAnsi="Times New Roman"/>
        </w:rPr>
        <w:t xml:space="preserve">; and </w:t>
      </w:r>
      <w:r>
        <w:rPr>
          <w:rFonts w:ascii="Times New Roman" w:hAnsi="Times New Roman"/>
        </w:rPr>
        <w:fldChar w:fldCharType="begin"/>
      </w:r>
      <w:r>
        <w:rPr>
          <w:rFonts w:ascii="Times New Roman" w:hAnsi="Times New Roman"/>
        </w:rPr>
        <w:instrText xml:space="preserve"> ADDIN ZOTERO_ITEM CSL_CITATION {"citationID":"ach89vnp9i","properties":{"formattedCitation":"Matt Stoller, {\\i{}Goliath: The 100-Year War Between Monopoly Power and Democracy} (Simon &amp; Schuster, 2019).","plainCitation":"Matt Stoller, Goliath: The 100-Year War Between Monopoly Power and Democracy (Simon &amp; Schuster, 2019).","noteIndex":134},"citationItems":[{"id":5327,"uris":["http://zotero.org/users/1639190/items/6FDVEUGV"],"uri":["http://zotero.org/users/1639190/items/6FDVEUGV"],"itemData":{"id":5327,"type":"book","ISBN":"1-5011-8308-7","publisher":"Simon &amp; Schuster","title":"Goliath: The 100-Year War Between Monopoly Power and Democracy","author":[{"family":"Stoller","given":"Matt"}],"issued":{"date-parts":[["2019"]]}}}],"schema":"https://github.com/citation-style-language/schema/raw/master/csl-citation.json"} </w:instrText>
      </w:r>
      <w:r>
        <w:rPr>
          <w:rFonts w:ascii="Times New Roman" w:hAnsi="Times New Roman"/>
        </w:rPr>
        <w:fldChar w:fldCharType="separate"/>
      </w:r>
      <w:r w:rsidRPr="003309EA">
        <w:rPr>
          <w:rFonts w:ascii="Times New Roman" w:hAnsi="Times New Roman"/>
        </w:rPr>
        <w:t xml:space="preserve">Matt </w:t>
      </w:r>
      <w:proofErr w:type="spellStart"/>
      <w:r w:rsidRPr="003309EA">
        <w:rPr>
          <w:rFonts w:ascii="Times New Roman" w:hAnsi="Times New Roman"/>
        </w:rPr>
        <w:t>Stoller</w:t>
      </w:r>
      <w:proofErr w:type="spellEnd"/>
      <w:r w:rsidRPr="003309EA">
        <w:rPr>
          <w:rFonts w:ascii="Times New Roman" w:hAnsi="Times New Roman"/>
        </w:rPr>
        <w:t xml:space="preserve">, </w:t>
      </w:r>
      <w:r w:rsidRPr="003309EA">
        <w:rPr>
          <w:rFonts w:ascii="Times New Roman" w:hAnsi="Times New Roman"/>
          <w:i/>
          <w:iCs/>
        </w:rPr>
        <w:t>Goliath: The 100-Year War Between Monopoly Power and Democracy</w:t>
      </w:r>
      <w:r w:rsidRPr="003309EA">
        <w:rPr>
          <w:rFonts w:ascii="Times New Roman" w:hAnsi="Times New Roman"/>
        </w:rPr>
        <w:t xml:space="preserve"> (Simon &amp; Schuster, 2019).</w:t>
      </w:r>
      <w:r>
        <w:rPr>
          <w:rFonts w:ascii="Times New Roman" w:hAnsi="Times New Roman"/>
        </w:rPr>
        <w:fldChar w:fldCharType="end"/>
      </w:r>
      <w:r>
        <w:rPr>
          <w:rFonts w:ascii="Times New Roman" w:hAnsi="Times New Roman"/>
        </w:rPr>
        <w:t xml:space="preserve"> at </w:t>
      </w:r>
      <w:proofErr w:type="spellStart"/>
      <w:r w:rsidRPr="00D52B0A">
        <w:rPr>
          <w:rFonts w:ascii="Times New Roman" w:hAnsi="Times New Roman"/>
          <w:highlight w:val="yellow"/>
        </w:rPr>
        <w:t>xxxxx</w:t>
      </w:r>
      <w:proofErr w:type="spellEnd"/>
      <w:r>
        <w:rPr>
          <w:rFonts w:ascii="Times New Roman" w:hAnsi="Times New Roman"/>
        </w:rPr>
        <w:t>.</w:t>
      </w:r>
    </w:p>
  </w:footnote>
  <w:footnote w:id="135">
    <w:p w14:paraId="0FB62D0E" w14:textId="0A5A737F" w:rsidR="00097EF8" w:rsidRDefault="00097EF8">
      <w:pPr>
        <w:pStyle w:val="FootnoteText"/>
      </w:pPr>
      <w:r>
        <w:rPr>
          <w:rStyle w:val="FootnoteReference"/>
        </w:rPr>
        <w:footnoteRef/>
      </w:r>
      <w:r>
        <w:t xml:space="preserve"> </w:t>
      </w:r>
    </w:p>
  </w:footnote>
  <w:footnote w:id="136">
    <w:p w14:paraId="2E7166EC" w14:textId="39DB9246" w:rsidR="00097EF8" w:rsidRPr="0052227E" w:rsidRDefault="00097EF8" w:rsidP="00B4609D">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r w:rsidRPr="0052227E">
        <w:rPr>
          <w:rFonts w:ascii="Times New Roman" w:hAnsi="Times New Roman"/>
        </w:rPr>
        <w:fldChar w:fldCharType="begin"/>
      </w:r>
      <w:r>
        <w:rPr>
          <w:rFonts w:ascii="Times New Roman" w:hAnsi="Times New Roman"/>
        </w:rPr>
        <w:instrText xml:space="preserve"> ADDIN ZOTERO_ITEM CSL_CITATION {"citationID":"JQ3b1Mvx","properties":{"formattedCitation":"Ash, Chen, and Naidu, \\uc0\\u8220{}Ideas Have Consequences: The Impact of Law and Economics on American Justice.\\uc0\\u8221{}","plainCitation":"Ash, Chen, and Naidu, “Ideas Have Consequences: The Impact of Law and Economics on American Justice.”","noteIndex":136},"citationItems":[{"id":5206,"uris":["http://zotero.org/users/1639190/items/PF8TFILG"],"uri":["http://zotero.org/users/1639190/items/PF8TFILG"],"itemData":{"id":5206,"type":"article-journal","container-title":"Center for Law &amp; Economics Working Paper Series","note":"publisher: Center for Law &amp; Economics, ETH Zurich","title":"Ideas have consequences: The impact of law and economics on american justice","volume":"4","author":[{"family":"Ash","given":"Elliott"},{"family":"Chen","given":"Daniel L."},{"family":"Naidu","given":"Suresh"}],"issued":{"date-parts":[["2021"]]}}}],"schema":"https://github.com/citation-style-language/schema/raw/master/csl-citation.json"} </w:instrText>
      </w:r>
      <w:r w:rsidRPr="0052227E">
        <w:rPr>
          <w:rFonts w:ascii="Times New Roman" w:hAnsi="Times New Roman"/>
        </w:rPr>
        <w:fldChar w:fldCharType="separate"/>
      </w:r>
      <w:r w:rsidRPr="0052227E">
        <w:rPr>
          <w:rFonts w:ascii="Times New Roman" w:hAnsi="Times New Roman"/>
        </w:rPr>
        <w:t>Ash, Chen, and Naidu, “Ideas Have Consequences: The Impact of Law and Economics on American Justice.”</w:t>
      </w:r>
      <w:r w:rsidRPr="0052227E">
        <w:rPr>
          <w:rFonts w:ascii="Times New Roman" w:hAnsi="Times New Roman"/>
        </w:rPr>
        <w:fldChar w:fldCharType="end"/>
      </w:r>
      <w:r w:rsidRPr="0052227E">
        <w:rPr>
          <w:rFonts w:ascii="Times New Roman" w:hAnsi="Times New Roman"/>
        </w:rPr>
        <w:t xml:space="preserve"> at 30.</w:t>
      </w:r>
    </w:p>
  </w:footnote>
  <w:footnote w:id="137">
    <w:p w14:paraId="37B2A26D" w14:textId="67ECB1F1" w:rsidR="00097EF8" w:rsidRPr="007F5F16" w:rsidRDefault="00097EF8" w:rsidP="00B4609D">
      <w:pPr>
        <w:pStyle w:val="FootnoteText"/>
        <w:ind w:firstLine="0"/>
      </w:pPr>
      <w:r>
        <w:rPr>
          <w:rStyle w:val="FootnoteReference"/>
        </w:rPr>
        <w:footnoteRef/>
      </w:r>
      <w:r>
        <w:t xml:space="preserve"> </w:t>
      </w:r>
      <w:r>
        <w:fldChar w:fldCharType="begin"/>
      </w:r>
      <w:r>
        <w:instrText xml:space="preserve"> ADDIN ZOTERO_ITEM CSL_CITATION {"citationID":"a63eikifs3","properties":{"formattedCitation":"Siying Cao, \\uc0\\u8220{}Quantifying Economic Reasoning in Court: Judge Economics Sophistication and Pro-Business Orientation,\\uc0\\u8221{} 2021, https://drive.google.com/file/d/1U5tFHXqrcmNbCWOw5t7MqAcZ8BDMlMIN/view.","plainCitation":"Siying Cao, “Quantifying Economic Reasoning in Court: Judge Economics Sophistication and Pro-Business Orientation,” 2021, https://drive.google.com/file/d/1U5tFHXqrcmNbCWOw5t7MqAcZ8BDMlMIN/view.","noteIndex":137},"citationItems":[{"id":5329,"uris":["http://zotero.org/users/1639190/items/W3B6M4Q3"],"uri":["http://zotero.org/users/1639190/items/W3B6M4Q3"],"itemData":{"id":5329,"type":"article-journal","note":"publisher: The University of Chicago","title":"Quantifying Economic Reasoning in Court: Judge Economics Sophistication and Pro-business Orientation","URL":"https://drive.google.com/file/d/1U5tFHXqrcmNbCWOw5t7MqAcZ8BDMlMIN/view","author":[{"family":"Cao","given":"Siying"}],"issued":{"date-parts":[["2021"]]}}}],"schema":"https://github.com/citation-style-language/schema/raw/master/csl-citation.json"} </w:instrText>
      </w:r>
      <w:r>
        <w:fldChar w:fldCharType="separate"/>
      </w:r>
      <w:r w:rsidRPr="003309EA">
        <w:t>Siying Cao, “Quantifying Economic Reasoning in Court: Judge Economics Sophistication and Pro-Business Orientation,” 2021, https://drive.google.com/file/d/1U5tFHXqrcmNbCWOw5t7MqAcZ8BDMlMIN/view.</w:t>
      </w:r>
      <w:r>
        <w:fldChar w:fldCharType="end"/>
      </w:r>
      <w:r>
        <w:t xml:space="preserve"> at 45-46.</w:t>
      </w:r>
    </w:p>
  </w:footnote>
  <w:footnote w:id="138">
    <w:p w14:paraId="24FEFD37" w14:textId="441504B1" w:rsidR="00097EF8" w:rsidRPr="00DD7C9A" w:rsidRDefault="00097EF8" w:rsidP="00B4609D">
      <w:pPr>
        <w:pStyle w:val="FootnoteText"/>
        <w:ind w:firstLine="0"/>
      </w:pPr>
      <w:r>
        <w:rPr>
          <w:rStyle w:val="FootnoteReference"/>
        </w:rPr>
        <w:footnoteRef/>
      </w:r>
      <w:r>
        <w:t xml:space="preserve"> </w:t>
      </w:r>
      <w:r>
        <w:fldChar w:fldCharType="begin"/>
      </w:r>
      <w:r>
        <w:instrText xml:space="preserve"> ADDIN ZOTERO_ITEM CSL_CITATION {"citationID":"ab0d0essg9","properties":{"formattedCitation":"Cao.","plainCitation":"Cao.","noteIndex":138},"citationItems":[{"id":5329,"uris":["http://zotero.org/users/1639190/items/W3B6M4Q3"],"uri":["http://zotero.org/users/1639190/items/W3B6M4Q3"],"itemData":{"id":5329,"type":"article-journal","note":"publisher: The University of Chicago","title":"Quantifying Economic Reasoning in Court: Judge Economics Sophistication and Pro-business Orientation","URL":"https://drive.google.com/file/d/1U5tFHXqrcmNbCWOw5t7MqAcZ8BDMlMIN/view","author":[{"family":"Cao","given":"Siying"}],"issued":{"date-parts":[["2021"]]}}}],"schema":"https://github.com/citation-style-language/schema/raw/master/csl-citation.json"} </w:instrText>
      </w:r>
      <w:r>
        <w:fldChar w:fldCharType="separate"/>
      </w:r>
      <w:r w:rsidRPr="003309EA">
        <w:t>Cao.</w:t>
      </w:r>
      <w:r>
        <w:fldChar w:fldCharType="end"/>
      </w:r>
      <w:r>
        <w:t xml:space="preserve"> at 51-53.</w:t>
      </w:r>
    </w:p>
  </w:footnote>
  <w:footnote w:id="139">
    <w:p w14:paraId="037631AD" w14:textId="4A36556A" w:rsidR="00097EF8" w:rsidRPr="00026150" w:rsidRDefault="00097EF8" w:rsidP="00B4609D">
      <w:pPr>
        <w:pStyle w:val="FootnoteText"/>
        <w:ind w:firstLine="0"/>
      </w:pPr>
      <w:r>
        <w:rPr>
          <w:rStyle w:val="FootnoteReference"/>
        </w:rPr>
        <w:footnoteRef/>
      </w:r>
      <w:r>
        <w:t xml:space="preserve"> </w:t>
      </w:r>
      <w:r w:rsidRPr="00026150">
        <w:t xml:space="preserve">As </w:t>
      </w:r>
      <w:r>
        <w:t xml:space="preserve">Justice </w:t>
      </w:r>
      <w:r w:rsidRPr="00026150">
        <w:t>Powell hi</w:t>
      </w:r>
      <w:r>
        <w:t xml:space="preserve">mself recognized, Universities and academic campuses represented “the single most dynamic source” of opposition to businesses’ interests, so that a priority would be helping staff and promote scholars and ideas that supported business interests. </w:t>
      </w:r>
      <w:r>
        <w:fldChar w:fldCharType="begin"/>
      </w:r>
      <w:r>
        <w:instrText xml:space="preserve"> ADDIN ZOTERO_ITEM CSL_CITATION {"citationID":"adkqiso2ug","properties":{"formattedCitation":"Powell, \\uc0\\u8220{}Powell Memorandum: Attack on American Free Enterprise System.\\uc0\\u8221{}","plainCitation":"Powell, “Powell Memorandum: Attack on American Free Enterprise System.”","noteIndex":139},"citationItems":[{"id":5328,"uris":["http://zotero.org/users/1639190/items/D4IMFCFE"],"uri":["http://zotero.org/users/1639190/items/D4IMFCFE"],"itemData":{"id":5328,"type":"article-journal","container-title":"Washington, DC: US Chamber of Commerce","title":"Powell memorandum: Attack on American free enterprise system","author":[{"family":"Powell","given":"Lewis F."}],"issued":{"date-parts":[["1971"]]}}}],"schema":"https://github.com/citation-style-language/schema/raw/master/csl-citation.json"} </w:instrText>
      </w:r>
      <w:r>
        <w:fldChar w:fldCharType="separate"/>
      </w:r>
      <w:r w:rsidRPr="003309EA">
        <w:t>Powell, “Powell Memorandum: Attack on American Free Enterprise System.”</w:t>
      </w:r>
      <w:r>
        <w:fldChar w:fldCharType="end"/>
      </w:r>
      <w:r>
        <w:t xml:space="preserve"> at 12; 15-20.</w:t>
      </w:r>
    </w:p>
  </w:footnote>
  <w:footnote w:id="140">
    <w:p w14:paraId="53416D9D" w14:textId="77777777" w:rsidR="00097EF8" w:rsidRPr="0052227E" w:rsidRDefault="00097EF8" w:rsidP="00177289">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See Carl Shapiro, Antitrust in Age of Populism.</w:t>
      </w:r>
    </w:p>
  </w:footnote>
  <w:footnote w:id="141">
    <w:p w14:paraId="6C55ACAF" w14:textId="77777777" w:rsidR="00097EF8" w:rsidRPr="004F03A9" w:rsidRDefault="00097EF8" w:rsidP="00D0103A">
      <w:pPr>
        <w:pStyle w:val="FootnoteText"/>
        <w:ind w:firstLine="0"/>
      </w:pPr>
      <w:r>
        <w:rPr>
          <w:rStyle w:val="FootnoteReference"/>
        </w:rPr>
        <w:footnoteRef/>
      </w:r>
      <w:r>
        <w:t xml:space="preserve"> </w:t>
      </w:r>
      <w:r w:rsidRPr="004F03A9">
        <w:rPr>
          <w:highlight w:val="yellow"/>
        </w:rPr>
        <w:t>[Add source]</w:t>
      </w:r>
    </w:p>
  </w:footnote>
  <w:footnote w:id="142">
    <w:p w14:paraId="1EF958A2" w14:textId="173E8F45" w:rsidR="00097EF8" w:rsidRPr="000B137A" w:rsidRDefault="00097EF8">
      <w:pPr>
        <w:pStyle w:val="FootnoteText"/>
      </w:pPr>
      <w:r>
        <w:rPr>
          <w:rStyle w:val="FootnoteReference"/>
        </w:rPr>
        <w:footnoteRef/>
      </w:r>
      <w:r>
        <w:t xml:space="preserve"> </w:t>
      </w:r>
      <w:r>
        <w:fldChar w:fldCharType="begin"/>
      </w:r>
      <w:r>
        <w:instrText xml:space="preserve"> ADDIN ZOTERO_ITEM CSL_CITATION {"citationID":"a119ru66q0m","properties":{"formattedCitation":"\\uldash{Jesse Eisinger, {\\i{}The Chickenshit Club: Why the Justice Department Fails to Prosecute Executives} (Simon and Schuster, 2017).}","plainCitation":"Jesse Eisinger, The Chickenshit Club: Why the Justice Department Fails to Prosecute Executives (Simon and Schuster, 2017).","noteIndex":141},"citationItems":[{"id":5340,"uris":["http://zotero.org/users/1639190/items/WD7VRWZA"],"uri":["http://zotero.org/users/1639190/items/WD7VRWZA"],"itemData":{"id":5340,"type":"book","ISBN":"1-5011-2136-7","publisher":"Simon and Schuster","title":"The chickenshit club: Why the justice department fails to prosecute executives","author":[{"family":"Eisinger","given":"Jesse"}],"issued":{"date-parts":[["2017"]]}}}],"schema":"https://github.com/citation-style-language/schema/raw/master/csl-citation.json"} </w:instrText>
      </w:r>
      <w:r>
        <w:fldChar w:fldCharType="separate"/>
      </w:r>
      <w:r w:rsidRPr="000B137A">
        <w:rPr>
          <w:u w:val="dash"/>
        </w:rPr>
        <w:t xml:space="preserve">Jesse Eisinger, </w:t>
      </w:r>
      <w:r w:rsidRPr="000B137A">
        <w:rPr>
          <w:i/>
          <w:iCs/>
          <w:u w:val="dash"/>
        </w:rPr>
        <w:t>The Chickenshit Club: Why the Justice Department Fails to Prosecute Executives</w:t>
      </w:r>
      <w:r w:rsidRPr="000B137A">
        <w:rPr>
          <w:u w:val="dash"/>
        </w:rPr>
        <w:t xml:space="preserve"> (Simon and Schuster, 2017).</w:t>
      </w:r>
      <w:r>
        <w:fldChar w:fldCharType="end"/>
      </w:r>
    </w:p>
  </w:footnote>
  <w:footnote w:id="143">
    <w:p w14:paraId="06B362D6" w14:textId="77777777" w:rsidR="00097EF8" w:rsidRPr="0052227E" w:rsidRDefault="00097EF8" w:rsidP="006D5FF4">
      <w:pPr>
        <w:pStyle w:val="FootnoteText"/>
        <w:ind w:firstLine="0"/>
        <w:jc w:val="left"/>
        <w:rPr>
          <w:rFonts w:ascii="Times New Roman" w:hAnsi="Times New Roman"/>
        </w:rPr>
      </w:pPr>
      <w:r w:rsidRPr="0052227E">
        <w:rPr>
          <w:rStyle w:val="FootnoteReference"/>
          <w:rFonts w:ascii="Times New Roman" w:hAnsi="Times New Roman"/>
        </w:rPr>
        <w:footnoteRef/>
      </w:r>
      <w:r w:rsidRPr="0052227E">
        <w:rPr>
          <w:rFonts w:ascii="Times New Roman" w:hAnsi="Times New Roman"/>
        </w:rPr>
        <w:t xml:space="preserve"> </w:t>
      </w:r>
    </w:p>
  </w:footnote>
  <w:footnote w:id="144">
    <w:p w14:paraId="1D5F41C6" w14:textId="43CA3481" w:rsidR="00097EF8" w:rsidRPr="00723EF6" w:rsidRDefault="00097EF8">
      <w:pPr>
        <w:pStyle w:val="FootnoteText"/>
        <w:rPr>
          <w:b/>
          <w:bCs/>
        </w:rPr>
      </w:pPr>
      <w:r>
        <w:rPr>
          <w:rStyle w:val="FootnoteReference"/>
        </w:rPr>
        <w:footnoteRef/>
      </w:r>
      <w:r>
        <w:t xml:space="preserve"> </w:t>
      </w:r>
      <w:r>
        <w:rPr>
          <w:rFonts w:ascii="Times New Roman" w:hAnsi="Times New Roman"/>
        </w:rPr>
        <w:t xml:space="preserve">The Olin foundation did extend grants to the Chicago Law School and the Law and Economic programs. Yet these grants pale in comparison to the millions of dollars granted by liberal foundations (like the Ford foundation, the Sloan foundation, the MacArthur Foundation, or – more recently—the Gates foundation). A more powerful incentive might have come from the lucrative consulting opportunities the application of law and economics to legal cases started to provide to economists. With the foundation of </w:t>
      </w:r>
      <w:proofErr w:type="spellStart"/>
      <w:r>
        <w:rPr>
          <w:rFonts w:ascii="Times New Roman" w:hAnsi="Times New Roman"/>
        </w:rPr>
        <w:t>Lexecon</w:t>
      </w:r>
      <w:proofErr w:type="spellEnd"/>
      <w:r>
        <w:rPr>
          <w:rFonts w:ascii="Times New Roman" w:hAnsi="Times New Roman"/>
        </w:rPr>
        <w:t xml:space="preserve"> in 1977, law and economic experts, critical to the traditional way antitrust was conducted, became in high demand. Demand generated its own supply. The peer-review process and control of the editorship of the main field journals did the rest entrenched this perspective in the field.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9D467" w14:textId="644DE0B5" w:rsidR="00097EF8" w:rsidRPr="007E41A5" w:rsidRDefault="00097EF8" w:rsidP="007E41A5">
    <w:pPr>
      <w:pStyle w:val="Header"/>
      <w:jc w:val="center"/>
      <w:rPr>
        <w:b/>
        <w:bCs/>
      </w:rPr>
    </w:pPr>
    <w:r w:rsidRPr="007E41A5">
      <w:rPr>
        <w:b/>
        <w:bCs/>
      </w:rPr>
      <w:t>DRAFT PREPARED FOR THE ALJ SYMPOSIUM. PLEASE DO NOT QUOTE OR CIRCULATE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F7158"/>
    <w:multiLevelType w:val="hybridMultilevel"/>
    <w:tmpl w:val="29DC54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F40E5C"/>
    <w:multiLevelType w:val="hybridMultilevel"/>
    <w:tmpl w:val="27B4A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8184D"/>
    <w:multiLevelType w:val="hybridMultilevel"/>
    <w:tmpl w:val="FCA87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A01E5"/>
    <w:multiLevelType w:val="hybridMultilevel"/>
    <w:tmpl w:val="B9103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B559C8"/>
    <w:multiLevelType w:val="hybridMultilevel"/>
    <w:tmpl w:val="085620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44143F6"/>
    <w:multiLevelType w:val="hybridMultilevel"/>
    <w:tmpl w:val="F2E8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24B96"/>
    <w:multiLevelType w:val="hybridMultilevel"/>
    <w:tmpl w:val="CB80A0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7BD62FA"/>
    <w:multiLevelType w:val="hybridMultilevel"/>
    <w:tmpl w:val="CEBA6F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85F1883"/>
    <w:multiLevelType w:val="hybridMultilevel"/>
    <w:tmpl w:val="11C63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117A3C"/>
    <w:multiLevelType w:val="hybridMultilevel"/>
    <w:tmpl w:val="228A4B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FD5E06"/>
    <w:multiLevelType w:val="hybridMultilevel"/>
    <w:tmpl w:val="9640919C"/>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1ED62F21"/>
    <w:multiLevelType w:val="hybridMultilevel"/>
    <w:tmpl w:val="884EC0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F374657"/>
    <w:multiLevelType w:val="hybridMultilevel"/>
    <w:tmpl w:val="87A0A6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1BB45C8"/>
    <w:multiLevelType w:val="hybridMultilevel"/>
    <w:tmpl w:val="BD060454"/>
    <w:lvl w:ilvl="0" w:tplc="04090001">
      <w:start w:val="1"/>
      <w:numFmt w:val="bullet"/>
      <w:lvlText w:val=""/>
      <w:lvlJc w:val="left"/>
      <w:pPr>
        <w:ind w:left="603" w:hanging="360"/>
      </w:pPr>
      <w:rPr>
        <w:rFonts w:ascii="Symbol" w:hAnsi="Symbol" w:hint="default"/>
      </w:rPr>
    </w:lvl>
    <w:lvl w:ilvl="1" w:tplc="04090003">
      <w:start w:val="1"/>
      <w:numFmt w:val="bullet"/>
      <w:lvlText w:val="o"/>
      <w:lvlJc w:val="left"/>
      <w:pPr>
        <w:ind w:left="1323" w:hanging="360"/>
      </w:pPr>
      <w:rPr>
        <w:rFonts w:ascii="Courier New" w:hAnsi="Courier New" w:cs="Courier New" w:hint="default"/>
      </w:rPr>
    </w:lvl>
    <w:lvl w:ilvl="2" w:tplc="04090005" w:tentative="1">
      <w:start w:val="1"/>
      <w:numFmt w:val="bullet"/>
      <w:lvlText w:val=""/>
      <w:lvlJc w:val="left"/>
      <w:pPr>
        <w:ind w:left="2043" w:hanging="360"/>
      </w:pPr>
      <w:rPr>
        <w:rFonts w:ascii="Wingdings" w:hAnsi="Wingdings" w:hint="default"/>
      </w:rPr>
    </w:lvl>
    <w:lvl w:ilvl="3" w:tplc="04090001" w:tentative="1">
      <w:start w:val="1"/>
      <w:numFmt w:val="bullet"/>
      <w:lvlText w:val=""/>
      <w:lvlJc w:val="left"/>
      <w:pPr>
        <w:ind w:left="2763" w:hanging="360"/>
      </w:pPr>
      <w:rPr>
        <w:rFonts w:ascii="Symbol" w:hAnsi="Symbol" w:hint="default"/>
      </w:rPr>
    </w:lvl>
    <w:lvl w:ilvl="4" w:tplc="04090003" w:tentative="1">
      <w:start w:val="1"/>
      <w:numFmt w:val="bullet"/>
      <w:lvlText w:val="o"/>
      <w:lvlJc w:val="left"/>
      <w:pPr>
        <w:ind w:left="3483" w:hanging="360"/>
      </w:pPr>
      <w:rPr>
        <w:rFonts w:ascii="Courier New" w:hAnsi="Courier New" w:cs="Courier New" w:hint="default"/>
      </w:rPr>
    </w:lvl>
    <w:lvl w:ilvl="5" w:tplc="04090005" w:tentative="1">
      <w:start w:val="1"/>
      <w:numFmt w:val="bullet"/>
      <w:lvlText w:val=""/>
      <w:lvlJc w:val="left"/>
      <w:pPr>
        <w:ind w:left="4203" w:hanging="360"/>
      </w:pPr>
      <w:rPr>
        <w:rFonts w:ascii="Wingdings" w:hAnsi="Wingdings" w:hint="default"/>
      </w:rPr>
    </w:lvl>
    <w:lvl w:ilvl="6" w:tplc="04090001" w:tentative="1">
      <w:start w:val="1"/>
      <w:numFmt w:val="bullet"/>
      <w:lvlText w:val=""/>
      <w:lvlJc w:val="left"/>
      <w:pPr>
        <w:ind w:left="4923" w:hanging="360"/>
      </w:pPr>
      <w:rPr>
        <w:rFonts w:ascii="Symbol" w:hAnsi="Symbol" w:hint="default"/>
      </w:rPr>
    </w:lvl>
    <w:lvl w:ilvl="7" w:tplc="04090003" w:tentative="1">
      <w:start w:val="1"/>
      <w:numFmt w:val="bullet"/>
      <w:lvlText w:val="o"/>
      <w:lvlJc w:val="left"/>
      <w:pPr>
        <w:ind w:left="5643" w:hanging="360"/>
      </w:pPr>
      <w:rPr>
        <w:rFonts w:ascii="Courier New" w:hAnsi="Courier New" w:cs="Courier New" w:hint="default"/>
      </w:rPr>
    </w:lvl>
    <w:lvl w:ilvl="8" w:tplc="04090005" w:tentative="1">
      <w:start w:val="1"/>
      <w:numFmt w:val="bullet"/>
      <w:lvlText w:val=""/>
      <w:lvlJc w:val="left"/>
      <w:pPr>
        <w:ind w:left="6363" w:hanging="360"/>
      </w:pPr>
      <w:rPr>
        <w:rFonts w:ascii="Wingdings" w:hAnsi="Wingdings" w:hint="default"/>
      </w:rPr>
    </w:lvl>
  </w:abstractNum>
  <w:abstractNum w:abstractNumId="14" w15:restartNumberingAfterBreak="0">
    <w:nsid w:val="21C12042"/>
    <w:multiLevelType w:val="hybridMultilevel"/>
    <w:tmpl w:val="6860C4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7009F"/>
    <w:multiLevelType w:val="hybridMultilevel"/>
    <w:tmpl w:val="EEF821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6467A05"/>
    <w:multiLevelType w:val="hybridMultilevel"/>
    <w:tmpl w:val="A59A8F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8AF7D8A"/>
    <w:multiLevelType w:val="hybridMultilevel"/>
    <w:tmpl w:val="6FD4B196"/>
    <w:lvl w:ilvl="0" w:tplc="2718197E">
      <w:start w:val="1"/>
      <w:numFmt w:val="lowerRoman"/>
      <w:lvlText w:val="(%1)"/>
      <w:lvlJc w:val="left"/>
      <w:pPr>
        <w:ind w:left="540" w:hanging="720"/>
      </w:pPr>
      <w:rPr>
        <w:rFonts w:hint="default"/>
      </w:r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8" w15:restartNumberingAfterBreak="0">
    <w:nsid w:val="341F598E"/>
    <w:multiLevelType w:val="hybridMultilevel"/>
    <w:tmpl w:val="7B3AF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8B77BA"/>
    <w:multiLevelType w:val="hybridMultilevel"/>
    <w:tmpl w:val="FAC29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525902"/>
    <w:multiLevelType w:val="hybridMultilevel"/>
    <w:tmpl w:val="D06C55D2"/>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15:restartNumberingAfterBreak="0">
    <w:nsid w:val="35A52637"/>
    <w:multiLevelType w:val="hybridMultilevel"/>
    <w:tmpl w:val="7CFA05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C3C7DEE"/>
    <w:multiLevelType w:val="hybridMultilevel"/>
    <w:tmpl w:val="E130A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821852"/>
    <w:multiLevelType w:val="hybridMultilevel"/>
    <w:tmpl w:val="8062C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F13735"/>
    <w:multiLevelType w:val="hybridMultilevel"/>
    <w:tmpl w:val="377AC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4D3DB0"/>
    <w:multiLevelType w:val="hybridMultilevel"/>
    <w:tmpl w:val="B4C0C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6742C7"/>
    <w:multiLevelType w:val="hybridMultilevel"/>
    <w:tmpl w:val="2C122D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17D0B67"/>
    <w:multiLevelType w:val="hybridMultilevel"/>
    <w:tmpl w:val="57DAD76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 w15:restartNumberingAfterBreak="0">
    <w:nsid w:val="45A752D1"/>
    <w:multiLevelType w:val="hybridMultilevel"/>
    <w:tmpl w:val="DB5860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7C47089"/>
    <w:multiLevelType w:val="hybridMultilevel"/>
    <w:tmpl w:val="FC88A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FC008F"/>
    <w:multiLevelType w:val="hybridMultilevel"/>
    <w:tmpl w:val="4FAE14F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 w15:restartNumberingAfterBreak="0">
    <w:nsid w:val="4BFB2931"/>
    <w:multiLevelType w:val="hybridMultilevel"/>
    <w:tmpl w:val="D2F80F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29B3C81"/>
    <w:multiLevelType w:val="multilevel"/>
    <w:tmpl w:val="CCE03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237DC2"/>
    <w:multiLevelType w:val="hybridMultilevel"/>
    <w:tmpl w:val="8DF8DF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3027E6"/>
    <w:multiLevelType w:val="hybridMultilevel"/>
    <w:tmpl w:val="C3DE9C5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5" w15:restartNumberingAfterBreak="0">
    <w:nsid w:val="66F63879"/>
    <w:multiLevelType w:val="hybridMultilevel"/>
    <w:tmpl w:val="B3EE4A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CF54EDA"/>
    <w:multiLevelType w:val="hybridMultilevel"/>
    <w:tmpl w:val="6BF04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F4DD8"/>
    <w:multiLevelType w:val="hybridMultilevel"/>
    <w:tmpl w:val="18501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9713B5"/>
    <w:multiLevelType w:val="hybridMultilevel"/>
    <w:tmpl w:val="B34AB1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F971A0C"/>
    <w:multiLevelType w:val="hybridMultilevel"/>
    <w:tmpl w:val="E3921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38"/>
  </w:num>
  <w:num w:numId="4">
    <w:abstractNumId w:val="26"/>
  </w:num>
  <w:num w:numId="5">
    <w:abstractNumId w:val="2"/>
  </w:num>
  <w:num w:numId="6">
    <w:abstractNumId w:val="5"/>
  </w:num>
  <w:num w:numId="7">
    <w:abstractNumId w:val="19"/>
  </w:num>
  <w:num w:numId="8">
    <w:abstractNumId w:val="8"/>
  </w:num>
  <w:num w:numId="9">
    <w:abstractNumId w:val="9"/>
  </w:num>
  <w:num w:numId="10">
    <w:abstractNumId w:val="33"/>
  </w:num>
  <w:num w:numId="11">
    <w:abstractNumId w:val="39"/>
  </w:num>
  <w:num w:numId="12">
    <w:abstractNumId w:val="36"/>
  </w:num>
  <w:num w:numId="13">
    <w:abstractNumId w:val="35"/>
  </w:num>
  <w:num w:numId="14">
    <w:abstractNumId w:val="22"/>
  </w:num>
  <w:num w:numId="15">
    <w:abstractNumId w:val="24"/>
  </w:num>
  <w:num w:numId="16">
    <w:abstractNumId w:val="37"/>
  </w:num>
  <w:num w:numId="17">
    <w:abstractNumId w:val="3"/>
  </w:num>
  <w:num w:numId="18">
    <w:abstractNumId w:val="32"/>
  </w:num>
  <w:num w:numId="19">
    <w:abstractNumId w:val="18"/>
  </w:num>
  <w:num w:numId="20">
    <w:abstractNumId w:val="12"/>
  </w:num>
  <w:num w:numId="21">
    <w:abstractNumId w:val="29"/>
  </w:num>
  <w:num w:numId="22">
    <w:abstractNumId w:val="6"/>
  </w:num>
  <w:num w:numId="23">
    <w:abstractNumId w:val="21"/>
  </w:num>
  <w:num w:numId="24">
    <w:abstractNumId w:val="15"/>
  </w:num>
  <w:num w:numId="25">
    <w:abstractNumId w:val="0"/>
  </w:num>
  <w:num w:numId="26">
    <w:abstractNumId w:val="34"/>
  </w:num>
  <w:num w:numId="27">
    <w:abstractNumId w:val="31"/>
  </w:num>
  <w:num w:numId="28">
    <w:abstractNumId w:val="30"/>
  </w:num>
  <w:num w:numId="29">
    <w:abstractNumId w:val="28"/>
  </w:num>
  <w:num w:numId="30">
    <w:abstractNumId w:val="25"/>
  </w:num>
  <w:num w:numId="31">
    <w:abstractNumId w:val="20"/>
  </w:num>
  <w:num w:numId="32">
    <w:abstractNumId w:val="10"/>
  </w:num>
  <w:num w:numId="33">
    <w:abstractNumId w:val="4"/>
  </w:num>
  <w:num w:numId="34">
    <w:abstractNumId w:val="27"/>
  </w:num>
  <w:num w:numId="35">
    <w:abstractNumId w:val="13"/>
  </w:num>
  <w:num w:numId="36">
    <w:abstractNumId w:val="14"/>
  </w:num>
  <w:num w:numId="37">
    <w:abstractNumId w:val="17"/>
  </w:num>
  <w:num w:numId="38">
    <w:abstractNumId w:val="11"/>
  </w:num>
  <w:num w:numId="39">
    <w:abstractNumId w:val="23"/>
  </w:num>
  <w:num w:numId="4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a Niondi">
    <w15:presenceInfo w15:providerId="AD" w15:userId="S::sima.niondi@un.org::5fca7f4b-216c-4c43-a670-fb3752e6d88e"/>
  </w15:person>
  <w15:person w15:author="Filippo Lancieri">
    <w15:presenceInfo w15:providerId="Windows Live" w15:userId="b2afd518db775b30"/>
  </w15:person>
  <w15:person w15:author="Posner, Eric">
    <w15:presenceInfo w15:providerId="AD" w15:userId="S-1-5-21-171460861-3032515955-1843208425-169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684E"/>
    <w:rsid w:val="000002F6"/>
    <w:rsid w:val="000007F2"/>
    <w:rsid w:val="000009EC"/>
    <w:rsid w:val="000024B3"/>
    <w:rsid w:val="00002761"/>
    <w:rsid w:val="00003C94"/>
    <w:rsid w:val="00004788"/>
    <w:rsid w:val="00004AC9"/>
    <w:rsid w:val="00005367"/>
    <w:rsid w:val="000056A2"/>
    <w:rsid w:val="000108BE"/>
    <w:rsid w:val="00010B7E"/>
    <w:rsid w:val="00011248"/>
    <w:rsid w:val="00011E22"/>
    <w:rsid w:val="000143BD"/>
    <w:rsid w:val="00014BA6"/>
    <w:rsid w:val="000160AB"/>
    <w:rsid w:val="0001631F"/>
    <w:rsid w:val="00017EFF"/>
    <w:rsid w:val="00020B68"/>
    <w:rsid w:val="00021918"/>
    <w:rsid w:val="00021AB9"/>
    <w:rsid w:val="000250CA"/>
    <w:rsid w:val="000259BC"/>
    <w:rsid w:val="00026150"/>
    <w:rsid w:val="00027110"/>
    <w:rsid w:val="000276AB"/>
    <w:rsid w:val="000303A9"/>
    <w:rsid w:val="0003278B"/>
    <w:rsid w:val="0003309C"/>
    <w:rsid w:val="00033BEC"/>
    <w:rsid w:val="00033C31"/>
    <w:rsid w:val="000357EB"/>
    <w:rsid w:val="00036423"/>
    <w:rsid w:val="00037159"/>
    <w:rsid w:val="000379CA"/>
    <w:rsid w:val="00037CD7"/>
    <w:rsid w:val="00040C1D"/>
    <w:rsid w:val="00043135"/>
    <w:rsid w:val="000432EA"/>
    <w:rsid w:val="00043857"/>
    <w:rsid w:val="00047060"/>
    <w:rsid w:val="000470FE"/>
    <w:rsid w:val="00050507"/>
    <w:rsid w:val="00050694"/>
    <w:rsid w:val="000512A4"/>
    <w:rsid w:val="00052BA7"/>
    <w:rsid w:val="0005321B"/>
    <w:rsid w:val="00053A37"/>
    <w:rsid w:val="000543B3"/>
    <w:rsid w:val="000557A2"/>
    <w:rsid w:val="00055DE5"/>
    <w:rsid w:val="000563A7"/>
    <w:rsid w:val="00056427"/>
    <w:rsid w:val="0005699D"/>
    <w:rsid w:val="00057960"/>
    <w:rsid w:val="00057E00"/>
    <w:rsid w:val="0006009B"/>
    <w:rsid w:val="0006089D"/>
    <w:rsid w:val="00061021"/>
    <w:rsid w:val="0006180A"/>
    <w:rsid w:val="000632F0"/>
    <w:rsid w:val="00063B1F"/>
    <w:rsid w:val="00066F63"/>
    <w:rsid w:val="000676EE"/>
    <w:rsid w:val="000724F6"/>
    <w:rsid w:val="00072A6C"/>
    <w:rsid w:val="000735C4"/>
    <w:rsid w:val="000748EC"/>
    <w:rsid w:val="00074ED0"/>
    <w:rsid w:val="00075723"/>
    <w:rsid w:val="00075A26"/>
    <w:rsid w:val="000809AA"/>
    <w:rsid w:val="000809D9"/>
    <w:rsid w:val="00080D3C"/>
    <w:rsid w:val="000819B5"/>
    <w:rsid w:val="00082A94"/>
    <w:rsid w:val="0008321A"/>
    <w:rsid w:val="00084511"/>
    <w:rsid w:val="00084525"/>
    <w:rsid w:val="00084C9E"/>
    <w:rsid w:val="00085E2A"/>
    <w:rsid w:val="00092A1F"/>
    <w:rsid w:val="00092E3B"/>
    <w:rsid w:val="000933C7"/>
    <w:rsid w:val="00094BD6"/>
    <w:rsid w:val="00096501"/>
    <w:rsid w:val="000965B5"/>
    <w:rsid w:val="00096F58"/>
    <w:rsid w:val="00097EF8"/>
    <w:rsid w:val="000A0411"/>
    <w:rsid w:val="000A0CF3"/>
    <w:rsid w:val="000A20B8"/>
    <w:rsid w:val="000A20CE"/>
    <w:rsid w:val="000A25AA"/>
    <w:rsid w:val="000A3ADD"/>
    <w:rsid w:val="000A3B21"/>
    <w:rsid w:val="000A56E4"/>
    <w:rsid w:val="000A62EF"/>
    <w:rsid w:val="000A6FE1"/>
    <w:rsid w:val="000A78EE"/>
    <w:rsid w:val="000A7C65"/>
    <w:rsid w:val="000B11E6"/>
    <w:rsid w:val="000B137A"/>
    <w:rsid w:val="000B1654"/>
    <w:rsid w:val="000B3071"/>
    <w:rsid w:val="000B3AB5"/>
    <w:rsid w:val="000B3D29"/>
    <w:rsid w:val="000B3E9A"/>
    <w:rsid w:val="000B419E"/>
    <w:rsid w:val="000B4577"/>
    <w:rsid w:val="000B47AC"/>
    <w:rsid w:val="000B4EF6"/>
    <w:rsid w:val="000B7111"/>
    <w:rsid w:val="000C0A1C"/>
    <w:rsid w:val="000C0F72"/>
    <w:rsid w:val="000C1AFA"/>
    <w:rsid w:val="000C1C5A"/>
    <w:rsid w:val="000C2E86"/>
    <w:rsid w:val="000C31BA"/>
    <w:rsid w:val="000C403F"/>
    <w:rsid w:val="000C4DC8"/>
    <w:rsid w:val="000C6831"/>
    <w:rsid w:val="000C6C14"/>
    <w:rsid w:val="000C712A"/>
    <w:rsid w:val="000D06C3"/>
    <w:rsid w:val="000D1669"/>
    <w:rsid w:val="000D23D1"/>
    <w:rsid w:val="000D3765"/>
    <w:rsid w:val="000D37A8"/>
    <w:rsid w:val="000D5B36"/>
    <w:rsid w:val="000D5CA5"/>
    <w:rsid w:val="000D6096"/>
    <w:rsid w:val="000D6643"/>
    <w:rsid w:val="000D6C48"/>
    <w:rsid w:val="000D79C8"/>
    <w:rsid w:val="000E0CD9"/>
    <w:rsid w:val="000E16B0"/>
    <w:rsid w:val="000E1910"/>
    <w:rsid w:val="000E202C"/>
    <w:rsid w:val="000E2D2E"/>
    <w:rsid w:val="000E4D1C"/>
    <w:rsid w:val="000E52A0"/>
    <w:rsid w:val="000E5B25"/>
    <w:rsid w:val="000F2507"/>
    <w:rsid w:val="000F2E5C"/>
    <w:rsid w:val="000F4AF0"/>
    <w:rsid w:val="000F5E4B"/>
    <w:rsid w:val="000F6912"/>
    <w:rsid w:val="000F731C"/>
    <w:rsid w:val="000F73D3"/>
    <w:rsid w:val="00100C65"/>
    <w:rsid w:val="001019F4"/>
    <w:rsid w:val="00101CFC"/>
    <w:rsid w:val="00101FE4"/>
    <w:rsid w:val="00104063"/>
    <w:rsid w:val="00104BA9"/>
    <w:rsid w:val="00105C22"/>
    <w:rsid w:val="00105EEA"/>
    <w:rsid w:val="00106124"/>
    <w:rsid w:val="001067A0"/>
    <w:rsid w:val="0010722F"/>
    <w:rsid w:val="00107720"/>
    <w:rsid w:val="001103FF"/>
    <w:rsid w:val="00110879"/>
    <w:rsid w:val="00110F03"/>
    <w:rsid w:val="00111526"/>
    <w:rsid w:val="001118C4"/>
    <w:rsid w:val="00112D0B"/>
    <w:rsid w:val="00112F67"/>
    <w:rsid w:val="00114022"/>
    <w:rsid w:val="00115ACE"/>
    <w:rsid w:val="001164B5"/>
    <w:rsid w:val="00116873"/>
    <w:rsid w:val="00116DD7"/>
    <w:rsid w:val="00117A1F"/>
    <w:rsid w:val="00121903"/>
    <w:rsid w:val="001224CB"/>
    <w:rsid w:val="00123214"/>
    <w:rsid w:val="0012424C"/>
    <w:rsid w:val="00125575"/>
    <w:rsid w:val="00125D0F"/>
    <w:rsid w:val="00125EE9"/>
    <w:rsid w:val="00130A92"/>
    <w:rsid w:val="00132223"/>
    <w:rsid w:val="001323BC"/>
    <w:rsid w:val="00133201"/>
    <w:rsid w:val="0013382B"/>
    <w:rsid w:val="001342B7"/>
    <w:rsid w:val="00134A80"/>
    <w:rsid w:val="001354C4"/>
    <w:rsid w:val="001356E7"/>
    <w:rsid w:val="00136954"/>
    <w:rsid w:val="00136E0E"/>
    <w:rsid w:val="00140988"/>
    <w:rsid w:val="00142414"/>
    <w:rsid w:val="00143B5C"/>
    <w:rsid w:val="00145A88"/>
    <w:rsid w:val="0014624C"/>
    <w:rsid w:val="00147E40"/>
    <w:rsid w:val="00150CBD"/>
    <w:rsid w:val="001527C9"/>
    <w:rsid w:val="001545FF"/>
    <w:rsid w:val="00155313"/>
    <w:rsid w:val="001554E4"/>
    <w:rsid w:val="001555D3"/>
    <w:rsid w:val="00155CCA"/>
    <w:rsid w:val="00157172"/>
    <w:rsid w:val="00157EEA"/>
    <w:rsid w:val="001608EB"/>
    <w:rsid w:val="00160EA3"/>
    <w:rsid w:val="001613D0"/>
    <w:rsid w:val="00162A92"/>
    <w:rsid w:val="00164268"/>
    <w:rsid w:val="00164424"/>
    <w:rsid w:val="0016465F"/>
    <w:rsid w:val="00165BCE"/>
    <w:rsid w:val="0016602B"/>
    <w:rsid w:val="001663FD"/>
    <w:rsid w:val="001677CD"/>
    <w:rsid w:val="00167C15"/>
    <w:rsid w:val="0017194E"/>
    <w:rsid w:val="0017210D"/>
    <w:rsid w:val="00172A75"/>
    <w:rsid w:val="00172EDD"/>
    <w:rsid w:val="00175404"/>
    <w:rsid w:val="001757DE"/>
    <w:rsid w:val="001769D5"/>
    <w:rsid w:val="00177289"/>
    <w:rsid w:val="00180438"/>
    <w:rsid w:val="00182C75"/>
    <w:rsid w:val="0018309A"/>
    <w:rsid w:val="00183427"/>
    <w:rsid w:val="00183CDA"/>
    <w:rsid w:val="00184B4C"/>
    <w:rsid w:val="00184CFF"/>
    <w:rsid w:val="00185BB7"/>
    <w:rsid w:val="001864B0"/>
    <w:rsid w:val="00186A60"/>
    <w:rsid w:val="00186AA7"/>
    <w:rsid w:val="0018729B"/>
    <w:rsid w:val="001875E6"/>
    <w:rsid w:val="00190136"/>
    <w:rsid w:val="001903CC"/>
    <w:rsid w:val="00190A9C"/>
    <w:rsid w:val="00190C26"/>
    <w:rsid w:val="00190D06"/>
    <w:rsid w:val="00190E23"/>
    <w:rsid w:val="00190E63"/>
    <w:rsid w:val="00191E27"/>
    <w:rsid w:val="00192570"/>
    <w:rsid w:val="001927CE"/>
    <w:rsid w:val="001948B9"/>
    <w:rsid w:val="0019549B"/>
    <w:rsid w:val="001960B8"/>
    <w:rsid w:val="00196A65"/>
    <w:rsid w:val="00196AF0"/>
    <w:rsid w:val="0019776D"/>
    <w:rsid w:val="00197801"/>
    <w:rsid w:val="001A1412"/>
    <w:rsid w:val="001A18CD"/>
    <w:rsid w:val="001A392F"/>
    <w:rsid w:val="001A6610"/>
    <w:rsid w:val="001A6C94"/>
    <w:rsid w:val="001A6F1F"/>
    <w:rsid w:val="001A70BE"/>
    <w:rsid w:val="001B0B33"/>
    <w:rsid w:val="001B16B9"/>
    <w:rsid w:val="001B1D97"/>
    <w:rsid w:val="001B23E9"/>
    <w:rsid w:val="001B267B"/>
    <w:rsid w:val="001B3E32"/>
    <w:rsid w:val="001B4536"/>
    <w:rsid w:val="001B5BB7"/>
    <w:rsid w:val="001B6750"/>
    <w:rsid w:val="001B6BE0"/>
    <w:rsid w:val="001C175E"/>
    <w:rsid w:val="001C53F6"/>
    <w:rsid w:val="001C5882"/>
    <w:rsid w:val="001C6805"/>
    <w:rsid w:val="001C6E05"/>
    <w:rsid w:val="001C6F86"/>
    <w:rsid w:val="001C73B9"/>
    <w:rsid w:val="001D09DA"/>
    <w:rsid w:val="001D227E"/>
    <w:rsid w:val="001D383A"/>
    <w:rsid w:val="001D38DD"/>
    <w:rsid w:val="001D4529"/>
    <w:rsid w:val="001D50A3"/>
    <w:rsid w:val="001D50F6"/>
    <w:rsid w:val="001D55BF"/>
    <w:rsid w:val="001D7236"/>
    <w:rsid w:val="001D7DE2"/>
    <w:rsid w:val="001E0AB7"/>
    <w:rsid w:val="001E13D6"/>
    <w:rsid w:val="001E177C"/>
    <w:rsid w:val="001E2D46"/>
    <w:rsid w:val="001E401B"/>
    <w:rsid w:val="001E4449"/>
    <w:rsid w:val="001E5D60"/>
    <w:rsid w:val="001E62C7"/>
    <w:rsid w:val="001E6BA9"/>
    <w:rsid w:val="001E7921"/>
    <w:rsid w:val="001E7A0E"/>
    <w:rsid w:val="001F0457"/>
    <w:rsid w:val="001F1547"/>
    <w:rsid w:val="001F2F43"/>
    <w:rsid w:val="001F39AF"/>
    <w:rsid w:val="001F3A41"/>
    <w:rsid w:val="001F5D71"/>
    <w:rsid w:val="001F5FAF"/>
    <w:rsid w:val="001F636E"/>
    <w:rsid w:val="001F739C"/>
    <w:rsid w:val="002005D4"/>
    <w:rsid w:val="002009C2"/>
    <w:rsid w:val="00200E88"/>
    <w:rsid w:val="00201794"/>
    <w:rsid w:val="00202579"/>
    <w:rsid w:val="002027F3"/>
    <w:rsid w:val="00202AFC"/>
    <w:rsid w:val="00202C78"/>
    <w:rsid w:val="00203860"/>
    <w:rsid w:val="00204721"/>
    <w:rsid w:val="0020497D"/>
    <w:rsid w:val="00204D0F"/>
    <w:rsid w:val="002062DB"/>
    <w:rsid w:val="0020648F"/>
    <w:rsid w:val="00207155"/>
    <w:rsid w:val="00207635"/>
    <w:rsid w:val="00207A46"/>
    <w:rsid w:val="00211F71"/>
    <w:rsid w:val="002145D0"/>
    <w:rsid w:val="0021554B"/>
    <w:rsid w:val="002157A0"/>
    <w:rsid w:val="00215BB0"/>
    <w:rsid w:val="002165A9"/>
    <w:rsid w:val="00216BAB"/>
    <w:rsid w:val="0021790F"/>
    <w:rsid w:val="00217D19"/>
    <w:rsid w:val="00220F36"/>
    <w:rsid w:val="00221DE5"/>
    <w:rsid w:val="00224479"/>
    <w:rsid w:val="00224C25"/>
    <w:rsid w:val="002270C5"/>
    <w:rsid w:val="0023193F"/>
    <w:rsid w:val="00231BDA"/>
    <w:rsid w:val="002322BC"/>
    <w:rsid w:val="00232806"/>
    <w:rsid w:val="0023314C"/>
    <w:rsid w:val="0023417E"/>
    <w:rsid w:val="00234A50"/>
    <w:rsid w:val="002350C8"/>
    <w:rsid w:val="00235334"/>
    <w:rsid w:val="0023592E"/>
    <w:rsid w:val="00235A36"/>
    <w:rsid w:val="00236968"/>
    <w:rsid w:val="002373C0"/>
    <w:rsid w:val="00240E12"/>
    <w:rsid w:val="002423CC"/>
    <w:rsid w:val="002435D9"/>
    <w:rsid w:val="002436C2"/>
    <w:rsid w:val="0024435F"/>
    <w:rsid w:val="002444BB"/>
    <w:rsid w:val="00245812"/>
    <w:rsid w:val="00245AB4"/>
    <w:rsid w:val="002461F8"/>
    <w:rsid w:val="00246245"/>
    <w:rsid w:val="00246582"/>
    <w:rsid w:val="0024775F"/>
    <w:rsid w:val="00247901"/>
    <w:rsid w:val="002520C1"/>
    <w:rsid w:val="002525E8"/>
    <w:rsid w:val="002531A5"/>
    <w:rsid w:val="00253478"/>
    <w:rsid w:val="00253C70"/>
    <w:rsid w:val="00253FC0"/>
    <w:rsid w:val="00254BF2"/>
    <w:rsid w:val="00255412"/>
    <w:rsid w:val="00255CDE"/>
    <w:rsid w:val="002565FF"/>
    <w:rsid w:val="00256641"/>
    <w:rsid w:val="00256A2B"/>
    <w:rsid w:val="002573A9"/>
    <w:rsid w:val="00257DDB"/>
    <w:rsid w:val="00260D62"/>
    <w:rsid w:val="00260ECA"/>
    <w:rsid w:val="002615EB"/>
    <w:rsid w:val="00262054"/>
    <w:rsid w:val="00262BCB"/>
    <w:rsid w:val="00263C62"/>
    <w:rsid w:val="0026404C"/>
    <w:rsid w:val="002649EE"/>
    <w:rsid w:val="002659D0"/>
    <w:rsid w:val="002729A8"/>
    <w:rsid w:val="0027335D"/>
    <w:rsid w:val="00273910"/>
    <w:rsid w:val="00274008"/>
    <w:rsid w:val="002754A1"/>
    <w:rsid w:val="0027586B"/>
    <w:rsid w:val="002758B0"/>
    <w:rsid w:val="00276B7F"/>
    <w:rsid w:val="00276CAD"/>
    <w:rsid w:val="00276F95"/>
    <w:rsid w:val="00277642"/>
    <w:rsid w:val="00280A00"/>
    <w:rsid w:val="00281F15"/>
    <w:rsid w:val="00282445"/>
    <w:rsid w:val="002828FD"/>
    <w:rsid w:val="00283864"/>
    <w:rsid w:val="00283B9F"/>
    <w:rsid w:val="00284F93"/>
    <w:rsid w:val="00285071"/>
    <w:rsid w:val="002859D8"/>
    <w:rsid w:val="002860C6"/>
    <w:rsid w:val="00286950"/>
    <w:rsid w:val="00287231"/>
    <w:rsid w:val="00287483"/>
    <w:rsid w:val="002877A5"/>
    <w:rsid w:val="00287DFE"/>
    <w:rsid w:val="00287FFD"/>
    <w:rsid w:val="0029005E"/>
    <w:rsid w:val="00291031"/>
    <w:rsid w:val="002925CA"/>
    <w:rsid w:val="00292756"/>
    <w:rsid w:val="00292A66"/>
    <w:rsid w:val="002934FC"/>
    <w:rsid w:val="00293CA1"/>
    <w:rsid w:val="002942F9"/>
    <w:rsid w:val="00295924"/>
    <w:rsid w:val="002962A6"/>
    <w:rsid w:val="0029645B"/>
    <w:rsid w:val="00297135"/>
    <w:rsid w:val="00297D2B"/>
    <w:rsid w:val="002A0311"/>
    <w:rsid w:val="002A1712"/>
    <w:rsid w:val="002A214D"/>
    <w:rsid w:val="002A28F6"/>
    <w:rsid w:val="002A38EC"/>
    <w:rsid w:val="002A430D"/>
    <w:rsid w:val="002A4FF2"/>
    <w:rsid w:val="002A5FAB"/>
    <w:rsid w:val="002A616D"/>
    <w:rsid w:val="002A7081"/>
    <w:rsid w:val="002B0104"/>
    <w:rsid w:val="002B0D64"/>
    <w:rsid w:val="002B10DB"/>
    <w:rsid w:val="002B12EF"/>
    <w:rsid w:val="002B2297"/>
    <w:rsid w:val="002B2BC2"/>
    <w:rsid w:val="002B34D7"/>
    <w:rsid w:val="002C0A31"/>
    <w:rsid w:val="002C103A"/>
    <w:rsid w:val="002C1771"/>
    <w:rsid w:val="002C18B9"/>
    <w:rsid w:val="002C1BBB"/>
    <w:rsid w:val="002C4AEE"/>
    <w:rsid w:val="002C6767"/>
    <w:rsid w:val="002C6B04"/>
    <w:rsid w:val="002C716B"/>
    <w:rsid w:val="002D0746"/>
    <w:rsid w:val="002D17D4"/>
    <w:rsid w:val="002D43BB"/>
    <w:rsid w:val="002D5BFD"/>
    <w:rsid w:val="002D61EE"/>
    <w:rsid w:val="002D75A2"/>
    <w:rsid w:val="002D7B73"/>
    <w:rsid w:val="002E07B5"/>
    <w:rsid w:val="002E363E"/>
    <w:rsid w:val="002E3CDB"/>
    <w:rsid w:val="002E429C"/>
    <w:rsid w:val="002E57F5"/>
    <w:rsid w:val="002E6535"/>
    <w:rsid w:val="002E677B"/>
    <w:rsid w:val="002E68AD"/>
    <w:rsid w:val="002E69D4"/>
    <w:rsid w:val="002E6D9F"/>
    <w:rsid w:val="002F0B3D"/>
    <w:rsid w:val="002F0D09"/>
    <w:rsid w:val="002F2283"/>
    <w:rsid w:val="002F322C"/>
    <w:rsid w:val="002F48AF"/>
    <w:rsid w:val="002F5769"/>
    <w:rsid w:val="002F5B0A"/>
    <w:rsid w:val="002F7735"/>
    <w:rsid w:val="002F7830"/>
    <w:rsid w:val="003003A7"/>
    <w:rsid w:val="0030226A"/>
    <w:rsid w:val="003029B7"/>
    <w:rsid w:val="00303D2D"/>
    <w:rsid w:val="00303E54"/>
    <w:rsid w:val="00303E56"/>
    <w:rsid w:val="00303FB3"/>
    <w:rsid w:val="003053C4"/>
    <w:rsid w:val="00306972"/>
    <w:rsid w:val="00307C15"/>
    <w:rsid w:val="003118F8"/>
    <w:rsid w:val="003119CC"/>
    <w:rsid w:val="00311E83"/>
    <w:rsid w:val="00312601"/>
    <w:rsid w:val="00313BA9"/>
    <w:rsid w:val="00314812"/>
    <w:rsid w:val="003150D0"/>
    <w:rsid w:val="00316148"/>
    <w:rsid w:val="00316A01"/>
    <w:rsid w:val="0031717F"/>
    <w:rsid w:val="0031735A"/>
    <w:rsid w:val="0031797D"/>
    <w:rsid w:val="003179A7"/>
    <w:rsid w:val="00317BDA"/>
    <w:rsid w:val="0032031F"/>
    <w:rsid w:val="003218CB"/>
    <w:rsid w:val="00322348"/>
    <w:rsid w:val="003231B0"/>
    <w:rsid w:val="003232CF"/>
    <w:rsid w:val="00324584"/>
    <w:rsid w:val="00325709"/>
    <w:rsid w:val="00325E03"/>
    <w:rsid w:val="003265D2"/>
    <w:rsid w:val="003277F1"/>
    <w:rsid w:val="003309EA"/>
    <w:rsid w:val="00330A9C"/>
    <w:rsid w:val="00331414"/>
    <w:rsid w:val="00331A8B"/>
    <w:rsid w:val="0033201B"/>
    <w:rsid w:val="0033292A"/>
    <w:rsid w:val="00336796"/>
    <w:rsid w:val="00336804"/>
    <w:rsid w:val="0034147E"/>
    <w:rsid w:val="00341780"/>
    <w:rsid w:val="00341A54"/>
    <w:rsid w:val="00344877"/>
    <w:rsid w:val="003466EB"/>
    <w:rsid w:val="00346CD8"/>
    <w:rsid w:val="0034763E"/>
    <w:rsid w:val="00347B0E"/>
    <w:rsid w:val="00352C1B"/>
    <w:rsid w:val="003569EB"/>
    <w:rsid w:val="003574AB"/>
    <w:rsid w:val="00357AD4"/>
    <w:rsid w:val="00357D9D"/>
    <w:rsid w:val="00360209"/>
    <w:rsid w:val="00360300"/>
    <w:rsid w:val="00361F0E"/>
    <w:rsid w:val="00362531"/>
    <w:rsid w:val="00362AD4"/>
    <w:rsid w:val="003630C4"/>
    <w:rsid w:val="00363FA9"/>
    <w:rsid w:val="00364F4A"/>
    <w:rsid w:val="00365D91"/>
    <w:rsid w:val="003670AD"/>
    <w:rsid w:val="0036764A"/>
    <w:rsid w:val="003676B4"/>
    <w:rsid w:val="00367FF0"/>
    <w:rsid w:val="00370097"/>
    <w:rsid w:val="003734FA"/>
    <w:rsid w:val="00374F64"/>
    <w:rsid w:val="00375330"/>
    <w:rsid w:val="003757A4"/>
    <w:rsid w:val="00375C55"/>
    <w:rsid w:val="00376544"/>
    <w:rsid w:val="003765C4"/>
    <w:rsid w:val="00376F8C"/>
    <w:rsid w:val="0038090C"/>
    <w:rsid w:val="00382205"/>
    <w:rsid w:val="003848F3"/>
    <w:rsid w:val="00385375"/>
    <w:rsid w:val="0038586B"/>
    <w:rsid w:val="00386AB8"/>
    <w:rsid w:val="00390935"/>
    <w:rsid w:val="0039107C"/>
    <w:rsid w:val="003913D1"/>
    <w:rsid w:val="0039187C"/>
    <w:rsid w:val="00392E8E"/>
    <w:rsid w:val="00393442"/>
    <w:rsid w:val="0039444D"/>
    <w:rsid w:val="0039469F"/>
    <w:rsid w:val="003948AE"/>
    <w:rsid w:val="003A0045"/>
    <w:rsid w:val="003A02B0"/>
    <w:rsid w:val="003A0D71"/>
    <w:rsid w:val="003A10D9"/>
    <w:rsid w:val="003A178A"/>
    <w:rsid w:val="003A188A"/>
    <w:rsid w:val="003A2862"/>
    <w:rsid w:val="003A54CC"/>
    <w:rsid w:val="003A606E"/>
    <w:rsid w:val="003A7F4C"/>
    <w:rsid w:val="003B00A1"/>
    <w:rsid w:val="003B0721"/>
    <w:rsid w:val="003B1E9A"/>
    <w:rsid w:val="003B203E"/>
    <w:rsid w:val="003B2AB1"/>
    <w:rsid w:val="003B6338"/>
    <w:rsid w:val="003B6464"/>
    <w:rsid w:val="003B6847"/>
    <w:rsid w:val="003B7D06"/>
    <w:rsid w:val="003B7D5B"/>
    <w:rsid w:val="003C1957"/>
    <w:rsid w:val="003C1E7C"/>
    <w:rsid w:val="003C26BF"/>
    <w:rsid w:val="003C2D28"/>
    <w:rsid w:val="003C2F0A"/>
    <w:rsid w:val="003C2F16"/>
    <w:rsid w:val="003C3AB2"/>
    <w:rsid w:val="003C4EDF"/>
    <w:rsid w:val="003C635C"/>
    <w:rsid w:val="003C6B69"/>
    <w:rsid w:val="003D0A61"/>
    <w:rsid w:val="003D197D"/>
    <w:rsid w:val="003D1DDB"/>
    <w:rsid w:val="003D4D72"/>
    <w:rsid w:val="003D5420"/>
    <w:rsid w:val="003D5A8E"/>
    <w:rsid w:val="003D5EA6"/>
    <w:rsid w:val="003D63E3"/>
    <w:rsid w:val="003D7709"/>
    <w:rsid w:val="003D7CEC"/>
    <w:rsid w:val="003E12EF"/>
    <w:rsid w:val="003E1517"/>
    <w:rsid w:val="003E2A37"/>
    <w:rsid w:val="003E2AE3"/>
    <w:rsid w:val="003E382A"/>
    <w:rsid w:val="003E4828"/>
    <w:rsid w:val="003E4B28"/>
    <w:rsid w:val="003E6259"/>
    <w:rsid w:val="003E70A0"/>
    <w:rsid w:val="003E7A51"/>
    <w:rsid w:val="003E7BAB"/>
    <w:rsid w:val="003E7D8E"/>
    <w:rsid w:val="003F0816"/>
    <w:rsid w:val="003F2726"/>
    <w:rsid w:val="003F5C1C"/>
    <w:rsid w:val="003F6A41"/>
    <w:rsid w:val="003F7F6E"/>
    <w:rsid w:val="004003B9"/>
    <w:rsid w:val="00400FA7"/>
    <w:rsid w:val="00402104"/>
    <w:rsid w:val="00402C2D"/>
    <w:rsid w:val="00402F9E"/>
    <w:rsid w:val="00404035"/>
    <w:rsid w:val="00404B13"/>
    <w:rsid w:val="00404E25"/>
    <w:rsid w:val="0040523A"/>
    <w:rsid w:val="00405432"/>
    <w:rsid w:val="004056AD"/>
    <w:rsid w:val="0040625A"/>
    <w:rsid w:val="00406859"/>
    <w:rsid w:val="0040726A"/>
    <w:rsid w:val="0041091F"/>
    <w:rsid w:val="00411889"/>
    <w:rsid w:val="00412966"/>
    <w:rsid w:val="004132E6"/>
    <w:rsid w:val="00413CA0"/>
    <w:rsid w:val="00413D9F"/>
    <w:rsid w:val="00414C17"/>
    <w:rsid w:val="004151D7"/>
    <w:rsid w:val="00415868"/>
    <w:rsid w:val="0041658D"/>
    <w:rsid w:val="0042094D"/>
    <w:rsid w:val="00422551"/>
    <w:rsid w:val="004225AC"/>
    <w:rsid w:val="00426628"/>
    <w:rsid w:val="00431818"/>
    <w:rsid w:val="00432598"/>
    <w:rsid w:val="00433DBB"/>
    <w:rsid w:val="00434C7D"/>
    <w:rsid w:val="00435646"/>
    <w:rsid w:val="004361CE"/>
    <w:rsid w:val="00436E66"/>
    <w:rsid w:val="00436F3C"/>
    <w:rsid w:val="004378A4"/>
    <w:rsid w:val="0043791F"/>
    <w:rsid w:val="00440383"/>
    <w:rsid w:val="00442EF0"/>
    <w:rsid w:val="0044304C"/>
    <w:rsid w:val="0044464B"/>
    <w:rsid w:val="004455D7"/>
    <w:rsid w:val="00445A62"/>
    <w:rsid w:val="00447C55"/>
    <w:rsid w:val="00450695"/>
    <w:rsid w:val="004529FA"/>
    <w:rsid w:val="00452ED1"/>
    <w:rsid w:val="00455573"/>
    <w:rsid w:val="00455744"/>
    <w:rsid w:val="00456CC4"/>
    <w:rsid w:val="0045725B"/>
    <w:rsid w:val="004577A3"/>
    <w:rsid w:val="004600D6"/>
    <w:rsid w:val="004637ED"/>
    <w:rsid w:val="00464096"/>
    <w:rsid w:val="00466934"/>
    <w:rsid w:val="00466CF3"/>
    <w:rsid w:val="00466FCC"/>
    <w:rsid w:val="004704F8"/>
    <w:rsid w:val="00470829"/>
    <w:rsid w:val="004710B3"/>
    <w:rsid w:val="004729BA"/>
    <w:rsid w:val="00472C5F"/>
    <w:rsid w:val="00472DC5"/>
    <w:rsid w:val="004730D3"/>
    <w:rsid w:val="0047315C"/>
    <w:rsid w:val="0047391E"/>
    <w:rsid w:val="004747D5"/>
    <w:rsid w:val="00475DEE"/>
    <w:rsid w:val="00477DB2"/>
    <w:rsid w:val="00480913"/>
    <w:rsid w:val="004839D8"/>
    <w:rsid w:val="00483C53"/>
    <w:rsid w:val="00484608"/>
    <w:rsid w:val="00485014"/>
    <w:rsid w:val="00485665"/>
    <w:rsid w:val="004857DB"/>
    <w:rsid w:val="00485C7D"/>
    <w:rsid w:val="004877AA"/>
    <w:rsid w:val="00487A88"/>
    <w:rsid w:val="004904A4"/>
    <w:rsid w:val="0049098B"/>
    <w:rsid w:val="00490EC3"/>
    <w:rsid w:val="00492148"/>
    <w:rsid w:val="00492427"/>
    <w:rsid w:val="004935CF"/>
    <w:rsid w:val="00494309"/>
    <w:rsid w:val="00494DAE"/>
    <w:rsid w:val="00495360"/>
    <w:rsid w:val="0049581C"/>
    <w:rsid w:val="00495AC3"/>
    <w:rsid w:val="00497040"/>
    <w:rsid w:val="00497E1A"/>
    <w:rsid w:val="004A0C7C"/>
    <w:rsid w:val="004A0E29"/>
    <w:rsid w:val="004A2413"/>
    <w:rsid w:val="004A2BB5"/>
    <w:rsid w:val="004A40D8"/>
    <w:rsid w:val="004A6605"/>
    <w:rsid w:val="004A70B3"/>
    <w:rsid w:val="004B0524"/>
    <w:rsid w:val="004B132A"/>
    <w:rsid w:val="004B147F"/>
    <w:rsid w:val="004B165E"/>
    <w:rsid w:val="004B1C2B"/>
    <w:rsid w:val="004B3F7F"/>
    <w:rsid w:val="004B4629"/>
    <w:rsid w:val="004B655E"/>
    <w:rsid w:val="004B6B43"/>
    <w:rsid w:val="004C0844"/>
    <w:rsid w:val="004C1168"/>
    <w:rsid w:val="004C2E98"/>
    <w:rsid w:val="004C3234"/>
    <w:rsid w:val="004C41E8"/>
    <w:rsid w:val="004C4DDB"/>
    <w:rsid w:val="004C522E"/>
    <w:rsid w:val="004C545C"/>
    <w:rsid w:val="004C58FA"/>
    <w:rsid w:val="004C5B15"/>
    <w:rsid w:val="004C6CF8"/>
    <w:rsid w:val="004C6FA6"/>
    <w:rsid w:val="004C76A1"/>
    <w:rsid w:val="004D0642"/>
    <w:rsid w:val="004D13A3"/>
    <w:rsid w:val="004D13C2"/>
    <w:rsid w:val="004D159A"/>
    <w:rsid w:val="004D2912"/>
    <w:rsid w:val="004D2946"/>
    <w:rsid w:val="004D2EB6"/>
    <w:rsid w:val="004D338A"/>
    <w:rsid w:val="004D434D"/>
    <w:rsid w:val="004D5FBD"/>
    <w:rsid w:val="004D6596"/>
    <w:rsid w:val="004D65E8"/>
    <w:rsid w:val="004D65FA"/>
    <w:rsid w:val="004D71C6"/>
    <w:rsid w:val="004D72B5"/>
    <w:rsid w:val="004D7D35"/>
    <w:rsid w:val="004E0318"/>
    <w:rsid w:val="004E1FFC"/>
    <w:rsid w:val="004E3B5F"/>
    <w:rsid w:val="004E4AD0"/>
    <w:rsid w:val="004E528F"/>
    <w:rsid w:val="004E5313"/>
    <w:rsid w:val="004E6949"/>
    <w:rsid w:val="004E78B2"/>
    <w:rsid w:val="004F03A9"/>
    <w:rsid w:val="004F08FA"/>
    <w:rsid w:val="004F18B1"/>
    <w:rsid w:val="004F28C6"/>
    <w:rsid w:val="004F3622"/>
    <w:rsid w:val="004F36B9"/>
    <w:rsid w:val="004F44C1"/>
    <w:rsid w:val="004F4895"/>
    <w:rsid w:val="004F755C"/>
    <w:rsid w:val="004F7AD5"/>
    <w:rsid w:val="00500370"/>
    <w:rsid w:val="00501F1B"/>
    <w:rsid w:val="00502BD7"/>
    <w:rsid w:val="005037B6"/>
    <w:rsid w:val="005066F1"/>
    <w:rsid w:val="00511E42"/>
    <w:rsid w:val="00512222"/>
    <w:rsid w:val="0051303D"/>
    <w:rsid w:val="005172B4"/>
    <w:rsid w:val="0051789F"/>
    <w:rsid w:val="00517A23"/>
    <w:rsid w:val="005211F2"/>
    <w:rsid w:val="0052227E"/>
    <w:rsid w:val="005223B6"/>
    <w:rsid w:val="00522590"/>
    <w:rsid w:val="00522645"/>
    <w:rsid w:val="0052291B"/>
    <w:rsid w:val="005231A0"/>
    <w:rsid w:val="005231F6"/>
    <w:rsid w:val="005235E9"/>
    <w:rsid w:val="00523FD2"/>
    <w:rsid w:val="005252F3"/>
    <w:rsid w:val="0052779D"/>
    <w:rsid w:val="0053195B"/>
    <w:rsid w:val="00532263"/>
    <w:rsid w:val="00532801"/>
    <w:rsid w:val="00532DD3"/>
    <w:rsid w:val="005337F3"/>
    <w:rsid w:val="00534792"/>
    <w:rsid w:val="00535B23"/>
    <w:rsid w:val="00536292"/>
    <w:rsid w:val="00536B68"/>
    <w:rsid w:val="00540A23"/>
    <w:rsid w:val="00540D74"/>
    <w:rsid w:val="005423C2"/>
    <w:rsid w:val="0054264E"/>
    <w:rsid w:val="00542E4F"/>
    <w:rsid w:val="005432C7"/>
    <w:rsid w:val="00545157"/>
    <w:rsid w:val="0054587E"/>
    <w:rsid w:val="005470DE"/>
    <w:rsid w:val="00550B94"/>
    <w:rsid w:val="00552163"/>
    <w:rsid w:val="00552D08"/>
    <w:rsid w:val="00553B09"/>
    <w:rsid w:val="00553CD9"/>
    <w:rsid w:val="00553D73"/>
    <w:rsid w:val="00554CD6"/>
    <w:rsid w:val="00555797"/>
    <w:rsid w:val="005561EC"/>
    <w:rsid w:val="00556895"/>
    <w:rsid w:val="0055717F"/>
    <w:rsid w:val="00557E40"/>
    <w:rsid w:val="00560BD9"/>
    <w:rsid w:val="005610FD"/>
    <w:rsid w:val="00563BBD"/>
    <w:rsid w:val="00563FF3"/>
    <w:rsid w:val="005641F7"/>
    <w:rsid w:val="00564E15"/>
    <w:rsid w:val="0056522C"/>
    <w:rsid w:val="005654AB"/>
    <w:rsid w:val="00566240"/>
    <w:rsid w:val="005725E1"/>
    <w:rsid w:val="0057336B"/>
    <w:rsid w:val="00575635"/>
    <w:rsid w:val="00575729"/>
    <w:rsid w:val="005773B4"/>
    <w:rsid w:val="0058027C"/>
    <w:rsid w:val="00580683"/>
    <w:rsid w:val="0058090A"/>
    <w:rsid w:val="005838F1"/>
    <w:rsid w:val="00583D2E"/>
    <w:rsid w:val="0058429D"/>
    <w:rsid w:val="0058458D"/>
    <w:rsid w:val="00584DC4"/>
    <w:rsid w:val="005855D8"/>
    <w:rsid w:val="0058641E"/>
    <w:rsid w:val="005868F5"/>
    <w:rsid w:val="00587B0E"/>
    <w:rsid w:val="005919B0"/>
    <w:rsid w:val="00591F15"/>
    <w:rsid w:val="00592E44"/>
    <w:rsid w:val="005932C6"/>
    <w:rsid w:val="005948B1"/>
    <w:rsid w:val="005948C6"/>
    <w:rsid w:val="00595CC2"/>
    <w:rsid w:val="005960A4"/>
    <w:rsid w:val="00596C14"/>
    <w:rsid w:val="005976EB"/>
    <w:rsid w:val="00597960"/>
    <w:rsid w:val="00597B8C"/>
    <w:rsid w:val="00597C5B"/>
    <w:rsid w:val="005A0223"/>
    <w:rsid w:val="005A1157"/>
    <w:rsid w:val="005A1321"/>
    <w:rsid w:val="005A18AA"/>
    <w:rsid w:val="005A2AE1"/>
    <w:rsid w:val="005A3B37"/>
    <w:rsid w:val="005A4B13"/>
    <w:rsid w:val="005A608E"/>
    <w:rsid w:val="005A647A"/>
    <w:rsid w:val="005A68DF"/>
    <w:rsid w:val="005A698D"/>
    <w:rsid w:val="005A74C7"/>
    <w:rsid w:val="005A793F"/>
    <w:rsid w:val="005B03D1"/>
    <w:rsid w:val="005B1E23"/>
    <w:rsid w:val="005B2641"/>
    <w:rsid w:val="005B3052"/>
    <w:rsid w:val="005B34EA"/>
    <w:rsid w:val="005B353A"/>
    <w:rsid w:val="005B3870"/>
    <w:rsid w:val="005B40F6"/>
    <w:rsid w:val="005B42AF"/>
    <w:rsid w:val="005B433A"/>
    <w:rsid w:val="005B453A"/>
    <w:rsid w:val="005B6ABD"/>
    <w:rsid w:val="005B724B"/>
    <w:rsid w:val="005C12FC"/>
    <w:rsid w:val="005C1867"/>
    <w:rsid w:val="005C19C2"/>
    <w:rsid w:val="005C4E37"/>
    <w:rsid w:val="005C5C43"/>
    <w:rsid w:val="005C63DD"/>
    <w:rsid w:val="005C7B67"/>
    <w:rsid w:val="005C7F81"/>
    <w:rsid w:val="005D0CBE"/>
    <w:rsid w:val="005D21FF"/>
    <w:rsid w:val="005D2CD8"/>
    <w:rsid w:val="005D2F15"/>
    <w:rsid w:val="005D327F"/>
    <w:rsid w:val="005D3C21"/>
    <w:rsid w:val="005D5428"/>
    <w:rsid w:val="005D65D6"/>
    <w:rsid w:val="005D66A3"/>
    <w:rsid w:val="005D699A"/>
    <w:rsid w:val="005D6CE2"/>
    <w:rsid w:val="005D727F"/>
    <w:rsid w:val="005D7790"/>
    <w:rsid w:val="005D7F0A"/>
    <w:rsid w:val="005D7F2F"/>
    <w:rsid w:val="005E00F7"/>
    <w:rsid w:val="005E030D"/>
    <w:rsid w:val="005E0774"/>
    <w:rsid w:val="005E0DF4"/>
    <w:rsid w:val="005E10DE"/>
    <w:rsid w:val="005E2C9D"/>
    <w:rsid w:val="005E2D64"/>
    <w:rsid w:val="005E4CB8"/>
    <w:rsid w:val="005E4F93"/>
    <w:rsid w:val="005E5159"/>
    <w:rsid w:val="005E546A"/>
    <w:rsid w:val="005E5EBF"/>
    <w:rsid w:val="005E6966"/>
    <w:rsid w:val="005F0737"/>
    <w:rsid w:val="005F1001"/>
    <w:rsid w:val="005F1752"/>
    <w:rsid w:val="005F1E33"/>
    <w:rsid w:val="005F2DC5"/>
    <w:rsid w:val="005F3EE2"/>
    <w:rsid w:val="005F494F"/>
    <w:rsid w:val="005F7B84"/>
    <w:rsid w:val="005F7C4C"/>
    <w:rsid w:val="005F7FE1"/>
    <w:rsid w:val="00600353"/>
    <w:rsid w:val="00600D16"/>
    <w:rsid w:val="00601348"/>
    <w:rsid w:val="006028B0"/>
    <w:rsid w:val="0060394B"/>
    <w:rsid w:val="00604E44"/>
    <w:rsid w:val="00605061"/>
    <w:rsid w:val="00607489"/>
    <w:rsid w:val="00607D5F"/>
    <w:rsid w:val="00610715"/>
    <w:rsid w:val="00610E79"/>
    <w:rsid w:val="00611097"/>
    <w:rsid w:val="006112D5"/>
    <w:rsid w:val="00611926"/>
    <w:rsid w:val="0061236D"/>
    <w:rsid w:val="00616028"/>
    <w:rsid w:val="00616B1B"/>
    <w:rsid w:val="00617620"/>
    <w:rsid w:val="00620969"/>
    <w:rsid w:val="00621FB3"/>
    <w:rsid w:val="00621FC0"/>
    <w:rsid w:val="006228A6"/>
    <w:rsid w:val="00622A10"/>
    <w:rsid w:val="00623587"/>
    <w:rsid w:val="00624758"/>
    <w:rsid w:val="00624C9B"/>
    <w:rsid w:val="0062623A"/>
    <w:rsid w:val="00626E2A"/>
    <w:rsid w:val="0062787F"/>
    <w:rsid w:val="006306AA"/>
    <w:rsid w:val="0063115A"/>
    <w:rsid w:val="00631C4F"/>
    <w:rsid w:val="00632D0C"/>
    <w:rsid w:val="006332C7"/>
    <w:rsid w:val="00633B5F"/>
    <w:rsid w:val="00634CA3"/>
    <w:rsid w:val="006351EE"/>
    <w:rsid w:val="00635CE8"/>
    <w:rsid w:val="00635D01"/>
    <w:rsid w:val="00636A9B"/>
    <w:rsid w:val="00636BE0"/>
    <w:rsid w:val="00637052"/>
    <w:rsid w:val="00637E2E"/>
    <w:rsid w:val="006408B3"/>
    <w:rsid w:val="00641C2B"/>
    <w:rsid w:val="00642029"/>
    <w:rsid w:val="00642757"/>
    <w:rsid w:val="006441B3"/>
    <w:rsid w:val="00644596"/>
    <w:rsid w:val="0064489D"/>
    <w:rsid w:val="0064622F"/>
    <w:rsid w:val="006463E9"/>
    <w:rsid w:val="006474FB"/>
    <w:rsid w:val="006522F0"/>
    <w:rsid w:val="0065264D"/>
    <w:rsid w:val="006527A2"/>
    <w:rsid w:val="00652DE6"/>
    <w:rsid w:val="006547D6"/>
    <w:rsid w:val="00654C98"/>
    <w:rsid w:val="00656026"/>
    <w:rsid w:val="00657563"/>
    <w:rsid w:val="00657671"/>
    <w:rsid w:val="0065790C"/>
    <w:rsid w:val="00657A1F"/>
    <w:rsid w:val="00660F60"/>
    <w:rsid w:val="00661FAC"/>
    <w:rsid w:val="00662B67"/>
    <w:rsid w:val="00663A6D"/>
    <w:rsid w:val="00664163"/>
    <w:rsid w:val="0066656D"/>
    <w:rsid w:val="006672FF"/>
    <w:rsid w:val="006707B3"/>
    <w:rsid w:val="00671F31"/>
    <w:rsid w:val="006723E7"/>
    <w:rsid w:val="00673446"/>
    <w:rsid w:val="0067758A"/>
    <w:rsid w:val="00681037"/>
    <w:rsid w:val="00681ADE"/>
    <w:rsid w:val="006849A9"/>
    <w:rsid w:val="00684DA4"/>
    <w:rsid w:val="006855A2"/>
    <w:rsid w:val="00687411"/>
    <w:rsid w:val="0069176D"/>
    <w:rsid w:val="00692163"/>
    <w:rsid w:val="00692DA9"/>
    <w:rsid w:val="00694753"/>
    <w:rsid w:val="006959F0"/>
    <w:rsid w:val="00696613"/>
    <w:rsid w:val="00696657"/>
    <w:rsid w:val="00697088"/>
    <w:rsid w:val="00697909"/>
    <w:rsid w:val="00697A40"/>
    <w:rsid w:val="006A0A58"/>
    <w:rsid w:val="006A1ADA"/>
    <w:rsid w:val="006A26FA"/>
    <w:rsid w:val="006A312B"/>
    <w:rsid w:val="006A4A13"/>
    <w:rsid w:val="006A4DF0"/>
    <w:rsid w:val="006A68C7"/>
    <w:rsid w:val="006B0E75"/>
    <w:rsid w:val="006B216D"/>
    <w:rsid w:val="006B2240"/>
    <w:rsid w:val="006B2A01"/>
    <w:rsid w:val="006B2FB8"/>
    <w:rsid w:val="006B458C"/>
    <w:rsid w:val="006B4891"/>
    <w:rsid w:val="006B4F35"/>
    <w:rsid w:val="006B7227"/>
    <w:rsid w:val="006B7471"/>
    <w:rsid w:val="006C0280"/>
    <w:rsid w:val="006C117C"/>
    <w:rsid w:val="006C12D1"/>
    <w:rsid w:val="006C27D9"/>
    <w:rsid w:val="006C3280"/>
    <w:rsid w:val="006C3953"/>
    <w:rsid w:val="006C3D85"/>
    <w:rsid w:val="006C4540"/>
    <w:rsid w:val="006C4F39"/>
    <w:rsid w:val="006C5158"/>
    <w:rsid w:val="006C5554"/>
    <w:rsid w:val="006C5E8F"/>
    <w:rsid w:val="006D08B2"/>
    <w:rsid w:val="006D10E7"/>
    <w:rsid w:val="006D2691"/>
    <w:rsid w:val="006D2A32"/>
    <w:rsid w:val="006D3B3E"/>
    <w:rsid w:val="006D4C57"/>
    <w:rsid w:val="006D5E25"/>
    <w:rsid w:val="006D5FF4"/>
    <w:rsid w:val="006D74D8"/>
    <w:rsid w:val="006D7B87"/>
    <w:rsid w:val="006E015E"/>
    <w:rsid w:val="006E03BC"/>
    <w:rsid w:val="006E263C"/>
    <w:rsid w:val="006E2B3E"/>
    <w:rsid w:val="006E2DE0"/>
    <w:rsid w:val="006E54D8"/>
    <w:rsid w:val="006E63CE"/>
    <w:rsid w:val="006E7892"/>
    <w:rsid w:val="006F027E"/>
    <w:rsid w:val="006F1A20"/>
    <w:rsid w:val="006F601F"/>
    <w:rsid w:val="006F65F5"/>
    <w:rsid w:val="0070234E"/>
    <w:rsid w:val="00702D4D"/>
    <w:rsid w:val="00702EED"/>
    <w:rsid w:val="007031AD"/>
    <w:rsid w:val="00704CAD"/>
    <w:rsid w:val="00705DD2"/>
    <w:rsid w:val="007066FE"/>
    <w:rsid w:val="00706B4C"/>
    <w:rsid w:val="007077ED"/>
    <w:rsid w:val="00707D48"/>
    <w:rsid w:val="0071093B"/>
    <w:rsid w:val="00710D47"/>
    <w:rsid w:val="0071329F"/>
    <w:rsid w:val="00713BB3"/>
    <w:rsid w:val="0071469A"/>
    <w:rsid w:val="00715079"/>
    <w:rsid w:val="007179D1"/>
    <w:rsid w:val="00722693"/>
    <w:rsid w:val="00722E50"/>
    <w:rsid w:val="00723147"/>
    <w:rsid w:val="007236D3"/>
    <w:rsid w:val="00723EF6"/>
    <w:rsid w:val="00725250"/>
    <w:rsid w:val="00727812"/>
    <w:rsid w:val="00727CDE"/>
    <w:rsid w:val="00730F04"/>
    <w:rsid w:val="007314F0"/>
    <w:rsid w:val="00732000"/>
    <w:rsid w:val="007338DF"/>
    <w:rsid w:val="00733E14"/>
    <w:rsid w:val="0073514D"/>
    <w:rsid w:val="007366B0"/>
    <w:rsid w:val="00740B7E"/>
    <w:rsid w:val="00741B2C"/>
    <w:rsid w:val="007426FA"/>
    <w:rsid w:val="0074270A"/>
    <w:rsid w:val="007467BB"/>
    <w:rsid w:val="00747B23"/>
    <w:rsid w:val="00747B2E"/>
    <w:rsid w:val="007501BD"/>
    <w:rsid w:val="00751DB7"/>
    <w:rsid w:val="00752185"/>
    <w:rsid w:val="00755147"/>
    <w:rsid w:val="00755926"/>
    <w:rsid w:val="0075668C"/>
    <w:rsid w:val="00757FEE"/>
    <w:rsid w:val="0076091F"/>
    <w:rsid w:val="00760FD2"/>
    <w:rsid w:val="0076109D"/>
    <w:rsid w:val="007618C9"/>
    <w:rsid w:val="00761FA8"/>
    <w:rsid w:val="00763CB7"/>
    <w:rsid w:val="00764AD8"/>
    <w:rsid w:val="00766D04"/>
    <w:rsid w:val="00766E07"/>
    <w:rsid w:val="00766E9C"/>
    <w:rsid w:val="00771337"/>
    <w:rsid w:val="007719CD"/>
    <w:rsid w:val="00771D2F"/>
    <w:rsid w:val="00772595"/>
    <w:rsid w:val="00773959"/>
    <w:rsid w:val="00773ED0"/>
    <w:rsid w:val="007758B2"/>
    <w:rsid w:val="00780171"/>
    <w:rsid w:val="007806FC"/>
    <w:rsid w:val="0078242C"/>
    <w:rsid w:val="00783729"/>
    <w:rsid w:val="0078425D"/>
    <w:rsid w:val="00785433"/>
    <w:rsid w:val="007854F6"/>
    <w:rsid w:val="00785610"/>
    <w:rsid w:val="00786FBE"/>
    <w:rsid w:val="00787EE5"/>
    <w:rsid w:val="007903BA"/>
    <w:rsid w:val="00791055"/>
    <w:rsid w:val="0079106B"/>
    <w:rsid w:val="00791721"/>
    <w:rsid w:val="00793378"/>
    <w:rsid w:val="00793700"/>
    <w:rsid w:val="00793746"/>
    <w:rsid w:val="007937C3"/>
    <w:rsid w:val="00795958"/>
    <w:rsid w:val="00795997"/>
    <w:rsid w:val="00796D6B"/>
    <w:rsid w:val="00797623"/>
    <w:rsid w:val="007977DF"/>
    <w:rsid w:val="00797BB8"/>
    <w:rsid w:val="007A174E"/>
    <w:rsid w:val="007A2697"/>
    <w:rsid w:val="007A2C6D"/>
    <w:rsid w:val="007A306D"/>
    <w:rsid w:val="007A40A0"/>
    <w:rsid w:val="007A4195"/>
    <w:rsid w:val="007A4530"/>
    <w:rsid w:val="007A5309"/>
    <w:rsid w:val="007A5AA5"/>
    <w:rsid w:val="007A5AD6"/>
    <w:rsid w:val="007A6994"/>
    <w:rsid w:val="007A76C6"/>
    <w:rsid w:val="007B0968"/>
    <w:rsid w:val="007B232E"/>
    <w:rsid w:val="007B2B28"/>
    <w:rsid w:val="007B301B"/>
    <w:rsid w:val="007B3B06"/>
    <w:rsid w:val="007B3F38"/>
    <w:rsid w:val="007B4898"/>
    <w:rsid w:val="007B4917"/>
    <w:rsid w:val="007B53BD"/>
    <w:rsid w:val="007B6474"/>
    <w:rsid w:val="007B7B10"/>
    <w:rsid w:val="007C0B69"/>
    <w:rsid w:val="007C345A"/>
    <w:rsid w:val="007C517B"/>
    <w:rsid w:val="007C5229"/>
    <w:rsid w:val="007C57C3"/>
    <w:rsid w:val="007C6249"/>
    <w:rsid w:val="007C6AF6"/>
    <w:rsid w:val="007C6D99"/>
    <w:rsid w:val="007D0754"/>
    <w:rsid w:val="007D10A2"/>
    <w:rsid w:val="007D1344"/>
    <w:rsid w:val="007D15F5"/>
    <w:rsid w:val="007D1F1F"/>
    <w:rsid w:val="007D27BE"/>
    <w:rsid w:val="007D2CEB"/>
    <w:rsid w:val="007D36DB"/>
    <w:rsid w:val="007D3BBE"/>
    <w:rsid w:val="007D6A0A"/>
    <w:rsid w:val="007D6B49"/>
    <w:rsid w:val="007E0083"/>
    <w:rsid w:val="007E01E7"/>
    <w:rsid w:val="007E0835"/>
    <w:rsid w:val="007E353B"/>
    <w:rsid w:val="007E3C0E"/>
    <w:rsid w:val="007E40D7"/>
    <w:rsid w:val="007E41A5"/>
    <w:rsid w:val="007E476F"/>
    <w:rsid w:val="007E48A4"/>
    <w:rsid w:val="007E4EE1"/>
    <w:rsid w:val="007E545E"/>
    <w:rsid w:val="007E5BFF"/>
    <w:rsid w:val="007E6B55"/>
    <w:rsid w:val="007E70EC"/>
    <w:rsid w:val="007E7674"/>
    <w:rsid w:val="007F0196"/>
    <w:rsid w:val="007F0BFD"/>
    <w:rsid w:val="007F0D9A"/>
    <w:rsid w:val="007F153F"/>
    <w:rsid w:val="007F1E82"/>
    <w:rsid w:val="007F2437"/>
    <w:rsid w:val="007F2878"/>
    <w:rsid w:val="007F5F16"/>
    <w:rsid w:val="007F6A10"/>
    <w:rsid w:val="007F7259"/>
    <w:rsid w:val="007F772E"/>
    <w:rsid w:val="007F7B78"/>
    <w:rsid w:val="00800671"/>
    <w:rsid w:val="008007DB"/>
    <w:rsid w:val="00800D8B"/>
    <w:rsid w:val="00801A52"/>
    <w:rsid w:val="00801DEE"/>
    <w:rsid w:val="00802FFE"/>
    <w:rsid w:val="008031A8"/>
    <w:rsid w:val="00803B82"/>
    <w:rsid w:val="00803FD3"/>
    <w:rsid w:val="00804322"/>
    <w:rsid w:val="0080434A"/>
    <w:rsid w:val="0080439D"/>
    <w:rsid w:val="00805A2F"/>
    <w:rsid w:val="00805BE3"/>
    <w:rsid w:val="00805C57"/>
    <w:rsid w:val="008069C8"/>
    <w:rsid w:val="00810037"/>
    <w:rsid w:val="00810733"/>
    <w:rsid w:val="0081183A"/>
    <w:rsid w:val="0081186C"/>
    <w:rsid w:val="00811B37"/>
    <w:rsid w:val="00812215"/>
    <w:rsid w:val="0081281D"/>
    <w:rsid w:val="00813663"/>
    <w:rsid w:val="008139E5"/>
    <w:rsid w:val="00814613"/>
    <w:rsid w:val="00814CC9"/>
    <w:rsid w:val="00816F07"/>
    <w:rsid w:val="00817C04"/>
    <w:rsid w:val="00820244"/>
    <w:rsid w:val="008204A4"/>
    <w:rsid w:val="00821023"/>
    <w:rsid w:val="00825633"/>
    <w:rsid w:val="00826DE1"/>
    <w:rsid w:val="00827094"/>
    <w:rsid w:val="00827484"/>
    <w:rsid w:val="0083025E"/>
    <w:rsid w:val="0083027F"/>
    <w:rsid w:val="008312EE"/>
    <w:rsid w:val="0083154B"/>
    <w:rsid w:val="00831B9C"/>
    <w:rsid w:val="00832015"/>
    <w:rsid w:val="00833132"/>
    <w:rsid w:val="00833359"/>
    <w:rsid w:val="0083341C"/>
    <w:rsid w:val="008337D8"/>
    <w:rsid w:val="008341C8"/>
    <w:rsid w:val="00834265"/>
    <w:rsid w:val="00834FC4"/>
    <w:rsid w:val="008351CE"/>
    <w:rsid w:val="0083525B"/>
    <w:rsid w:val="008353CE"/>
    <w:rsid w:val="008412B9"/>
    <w:rsid w:val="0084172E"/>
    <w:rsid w:val="00842338"/>
    <w:rsid w:val="00842B8B"/>
    <w:rsid w:val="008442D3"/>
    <w:rsid w:val="008449D5"/>
    <w:rsid w:val="00845DBB"/>
    <w:rsid w:val="008471AD"/>
    <w:rsid w:val="00847313"/>
    <w:rsid w:val="00847864"/>
    <w:rsid w:val="008479C4"/>
    <w:rsid w:val="008510DE"/>
    <w:rsid w:val="00851EC6"/>
    <w:rsid w:val="0085293F"/>
    <w:rsid w:val="00853859"/>
    <w:rsid w:val="00853BE1"/>
    <w:rsid w:val="00853E85"/>
    <w:rsid w:val="00854F39"/>
    <w:rsid w:val="0085564C"/>
    <w:rsid w:val="008558B6"/>
    <w:rsid w:val="008568EF"/>
    <w:rsid w:val="008575BF"/>
    <w:rsid w:val="00860470"/>
    <w:rsid w:val="00860D49"/>
    <w:rsid w:val="008629AD"/>
    <w:rsid w:val="00863EA0"/>
    <w:rsid w:val="008647D3"/>
    <w:rsid w:val="00865391"/>
    <w:rsid w:val="00865514"/>
    <w:rsid w:val="00865E7F"/>
    <w:rsid w:val="00867906"/>
    <w:rsid w:val="008732BB"/>
    <w:rsid w:val="008735FC"/>
    <w:rsid w:val="00873E4E"/>
    <w:rsid w:val="008748A3"/>
    <w:rsid w:val="008753DE"/>
    <w:rsid w:val="00875C5E"/>
    <w:rsid w:val="00875D9F"/>
    <w:rsid w:val="00875E75"/>
    <w:rsid w:val="008769D1"/>
    <w:rsid w:val="00876A14"/>
    <w:rsid w:val="00877F86"/>
    <w:rsid w:val="00880203"/>
    <w:rsid w:val="00880EC0"/>
    <w:rsid w:val="00880FD5"/>
    <w:rsid w:val="00882BB8"/>
    <w:rsid w:val="00882D9D"/>
    <w:rsid w:val="008832A6"/>
    <w:rsid w:val="00883E68"/>
    <w:rsid w:val="00884817"/>
    <w:rsid w:val="00886B45"/>
    <w:rsid w:val="00887F76"/>
    <w:rsid w:val="00890420"/>
    <w:rsid w:val="00892099"/>
    <w:rsid w:val="00893ABE"/>
    <w:rsid w:val="00893BA7"/>
    <w:rsid w:val="00894564"/>
    <w:rsid w:val="00894888"/>
    <w:rsid w:val="00895029"/>
    <w:rsid w:val="0089732C"/>
    <w:rsid w:val="00897EA3"/>
    <w:rsid w:val="008A118E"/>
    <w:rsid w:val="008A1425"/>
    <w:rsid w:val="008A1665"/>
    <w:rsid w:val="008A2BC9"/>
    <w:rsid w:val="008A40AC"/>
    <w:rsid w:val="008A4392"/>
    <w:rsid w:val="008A4435"/>
    <w:rsid w:val="008A68AD"/>
    <w:rsid w:val="008A6E98"/>
    <w:rsid w:val="008B0747"/>
    <w:rsid w:val="008B2664"/>
    <w:rsid w:val="008B3EF4"/>
    <w:rsid w:val="008B482C"/>
    <w:rsid w:val="008B5098"/>
    <w:rsid w:val="008B6512"/>
    <w:rsid w:val="008B680F"/>
    <w:rsid w:val="008B70C3"/>
    <w:rsid w:val="008C1A6F"/>
    <w:rsid w:val="008C1CC6"/>
    <w:rsid w:val="008C1F46"/>
    <w:rsid w:val="008C3021"/>
    <w:rsid w:val="008C3E8E"/>
    <w:rsid w:val="008C4CD0"/>
    <w:rsid w:val="008C546D"/>
    <w:rsid w:val="008C5A79"/>
    <w:rsid w:val="008C787F"/>
    <w:rsid w:val="008D146B"/>
    <w:rsid w:val="008D217D"/>
    <w:rsid w:val="008D2345"/>
    <w:rsid w:val="008D2A70"/>
    <w:rsid w:val="008D41D4"/>
    <w:rsid w:val="008D4D4D"/>
    <w:rsid w:val="008D4EA5"/>
    <w:rsid w:val="008D56CC"/>
    <w:rsid w:val="008D5ADC"/>
    <w:rsid w:val="008D679D"/>
    <w:rsid w:val="008E03AB"/>
    <w:rsid w:val="008E06CF"/>
    <w:rsid w:val="008E0743"/>
    <w:rsid w:val="008E0B83"/>
    <w:rsid w:val="008E0FFE"/>
    <w:rsid w:val="008E18C8"/>
    <w:rsid w:val="008E2C8D"/>
    <w:rsid w:val="008E3365"/>
    <w:rsid w:val="008E379C"/>
    <w:rsid w:val="008E6616"/>
    <w:rsid w:val="008E7106"/>
    <w:rsid w:val="008E730E"/>
    <w:rsid w:val="008E73FB"/>
    <w:rsid w:val="008E79D8"/>
    <w:rsid w:val="008F0C04"/>
    <w:rsid w:val="008F0D89"/>
    <w:rsid w:val="008F0DF9"/>
    <w:rsid w:val="008F1BD6"/>
    <w:rsid w:val="008F2934"/>
    <w:rsid w:val="008F47D2"/>
    <w:rsid w:val="008F538D"/>
    <w:rsid w:val="008F5DEA"/>
    <w:rsid w:val="008F6DA3"/>
    <w:rsid w:val="008F6EAE"/>
    <w:rsid w:val="008F77D1"/>
    <w:rsid w:val="00903007"/>
    <w:rsid w:val="0090351B"/>
    <w:rsid w:val="009039B9"/>
    <w:rsid w:val="0091318A"/>
    <w:rsid w:val="00915B5B"/>
    <w:rsid w:val="00916392"/>
    <w:rsid w:val="0091684E"/>
    <w:rsid w:val="00921027"/>
    <w:rsid w:val="0092245D"/>
    <w:rsid w:val="009230D9"/>
    <w:rsid w:val="00925B90"/>
    <w:rsid w:val="00925C7F"/>
    <w:rsid w:val="00925D2B"/>
    <w:rsid w:val="00925EB1"/>
    <w:rsid w:val="00927609"/>
    <w:rsid w:val="009276D3"/>
    <w:rsid w:val="0093056C"/>
    <w:rsid w:val="009322C4"/>
    <w:rsid w:val="00934184"/>
    <w:rsid w:val="0093509A"/>
    <w:rsid w:val="0093558E"/>
    <w:rsid w:val="00935E8D"/>
    <w:rsid w:val="009367C4"/>
    <w:rsid w:val="009402D0"/>
    <w:rsid w:val="00942099"/>
    <w:rsid w:val="009428FF"/>
    <w:rsid w:val="00943618"/>
    <w:rsid w:val="00944480"/>
    <w:rsid w:val="00944CC6"/>
    <w:rsid w:val="009465DB"/>
    <w:rsid w:val="00946E6A"/>
    <w:rsid w:val="009474F9"/>
    <w:rsid w:val="009502D4"/>
    <w:rsid w:val="0095034B"/>
    <w:rsid w:val="009505C1"/>
    <w:rsid w:val="00951909"/>
    <w:rsid w:val="00952013"/>
    <w:rsid w:val="00952992"/>
    <w:rsid w:val="00952C8C"/>
    <w:rsid w:val="00955950"/>
    <w:rsid w:val="009570BE"/>
    <w:rsid w:val="00961C82"/>
    <w:rsid w:val="0096358F"/>
    <w:rsid w:val="0096431A"/>
    <w:rsid w:val="00964B3B"/>
    <w:rsid w:val="009651F9"/>
    <w:rsid w:val="009656A5"/>
    <w:rsid w:val="00967853"/>
    <w:rsid w:val="00970231"/>
    <w:rsid w:val="00971C74"/>
    <w:rsid w:val="00971F25"/>
    <w:rsid w:val="0097209E"/>
    <w:rsid w:val="009721FD"/>
    <w:rsid w:val="00972462"/>
    <w:rsid w:val="00972A12"/>
    <w:rsid w:val="0097315A"/>
    <w:rsid w:val="009740D9"/>
    <w:rsid w:val="00974D5C"/>
    <w:rsid w:val="009761C0"/>
    <w:rsid w:val="0097791C"/>
    <w:rsid w:val="00977B03"/>
    <w:rsid w:val="00977B6D"/>
    <w:rsid w:val="00980443"/>
    <w:rsid w:val="009807FB"/>
    <w:rsid w:val="00980A18"/>
    <w:rsid w:val="00980AE9"/>
    <w:rsid w:val="00981326"/>
    <w:rsid w:val="009822FE"/>
    <w:rsid w:val="009843E8"/>
    <w:rsid w:val="00984531"/>
    <w:rsid w:val="00984E35"/>
    <w:rsid w:val="0098515F"/>
    <w:rsid w:val="00985D0D"/>
    <w:rsid w:val="00986658"/>
    <w:rsid w:val="00987AA0"/>
    <w:rsid w:val="00990178"/>
    <w:rsid w:val="00990E13"/>
    <w:rsid w:val="00990F63"/>
    <w:rsid w:val="009912F5"/>
    <w:rsid w:val="0099148C"/>
    <w:rsid w:val="00991A32"/>
    <w:rsid w:val="00992DAA"/>
    <w:rsid w:val="009932DC"/>
    <w:rsid w:val="009936A9"/>
    <w:rsid w:val="00994661"/>
    <w:rsid w:val="00994835"/>
    <w:rsid w:val="009949F2"/>
    <w:rsid w:val="00994DE5"/>
    <w:rsid w:val="00995572"/>
    <w:rsid w:val="0099579D"/>
    <w:rsid w:val="009969D8"/>
    <w:rsid w:val="009977F8"/>
    <w:rsid w:val="00997C42"/>
    <w:rsid w:val="00997CCC"/>
    <w:rsid w:val="009A05AC"/>
    <w:rsid w:val="009A1E24"/>
    <w:rsid w:val="009A28FB"/>
    <w:rsid w:val="009A3DC5"/>
    <w:rsid w:val="009A3E10"/>
    <w:rsid w:val="009A47BB"/>
    <w:rsid w:val="009A727F"/>
    <w:rsid w:val="009B0AE8"/>
    <w:rsid w:val="009B0E44"/>
    <w:rsid w:val="009B21EE"/>
    <w:rsid w:val="009B3093"/>
    <w:rsid w:val="009B5263"/>
    <w:rsid w:val="009B60E3"/>
    <w:rsid w:val="009B7EC8"/>
    <w:rsid w:val="009C0F25"/>
    <w:rsid w:val="009C21B0"/>
    <w:rsid w:val="009C2FB2"/>
    <w:rsid w:val="009C3908"/>
    <w:rsid w:val="009C4F58"/>
    <w:rsid w:val="009C625B"/>
    <w:rsid w:val="009C6A42"/>
    <w:rsid w:val="009C73F2"/>
    <w:rsid w:val="009C7BE1"/>
    <w:rsid w:val="009D0BFA"/>
    <w:rsid w:val="009D0F1D"/>
    <w:rsid w:val="009D173F"/>
    <w:rsid w:val="009D1AA2"/>
    <w:rsid w:val="009D1DA6"/>
    <w:rsid w:val="009D2A0D"/>
    <w:rsid w:val="009D2DE4"/>
    <w:rsid w:val="009D309E"/>
    <w:rsid w:val="009D3298"/>
    <w:rsid w:val="009D5C5A"/>
    <w:rsid w:val="009D7FE9"/>
    <w:rsid w:val="009E02C6"/>
    <w:rsid w:val="009E0AAD"/>
    <w:rsid w:val="009E1F67"/>
    <w:rsid w:val="009E3DBB"/>
    <w:rsid w:val="009E50EF"/>
    <w:rsid w:val="009E611A"/>
    <w:rsid w:val="009E615A"/>
    <w:rsid w:val="009F00B5"/>
    <w:rsid w:val="009F122C"/>
    <w:rsid w:val="009F1B42"/>
    <w:rsid w:val="009F1CF2"/>
    <w:rsid w:val="009F1F6A"/>
    <w:rsid w:val="009F2703"/>
    <w:rsid w:val="009F2C21"/>
    <w:rsid w:val="009F3B41"/>
    <w:rsid w:val="009F4E21"/>
    <w:rsid w:val="009F5393"/>
    <w:rsid w:val="009F5599"/>
    <w:rsid w:val="009F6A6C"/>
    <w:rsid w:val="009F7708"/>
    <w:rsid w:val="00A0117D"/>
    <w:rsid w:val="00A02A1B"/>
    <w:rsid w:val="00A047EE"/>
    <w:rsid w:val="00A05D8C"/>
    <w:rsid w:val="00A0616C"/>
    <w:rsid w:val="00A06989"/>
    <w:rsid w:val="00A07A5C"/>
    <w:rsid w:val="00A07A84"/>
    <w:rsid w:val="00A07F74"/>
    <w:rsid w:val="00A102BC"/>
    <w:rsid w:val="00A118EF"/>
    <w:rsid w:val="00A121C3"/>
    <w:rsid w:val="00A153E5"/>
    <w:rsid w:val="00A15C87"/>
    <w:rsid w:val="00A16CE6"/>
    <w:rsid w:val="00A20957"/>
    <w:rsid w:val="00A21097"/>
    <w:rsid w:val="00A21F92"/>
    <w:rsid w:val="00A225A5"/>
    <w:rsid w:val="00A22C9F"/>
    <w:rsid w:val="00A2363E"/>
    <w:rsid w:val="00A24273"/>
    <w:rsid w:val="00A24F97"/>
    <w:rsid w:val="00A25C3E"/>
    <w:rsid w:val="00A25E07"/>
    <w:rsid w:val="00A269D6"/>
    <w:rsid w:val="00A314E7"/>
    <w:rsid w:val="00A31A5B"/>
    <w:rsid w:val="00A337BF"/>
    <w:rsid w:val="00A33FC4"/>
    <w:rsid w:val="00A351BF"/>
    <w:rsid w:val="00A35B76"/>
    <w:rsid w:val="00A3623F"/>
    <w:rsid w:val="00A378D8"/>
    <w:rsid w:val="00A41A43"/>
    <w:rsid w:val="00A42161"/>
    <w:rsid w:val="00A425E9"/>
    <w:rsid w:val="00A44D9E"/>
    <w:rsid w:val="00A45218"/>
    <w:rsid w:val="00A45749"/>
    <w:rsid w:val="00A46D44"/>
    <w:rsid w:val="00A46EB1"/>
    <w:rsid w:val="00A502BF"/>
    <w:rsid w:val="00A50529"/>
    <w:rsid w:val="00A50D04"/>
    <w:rsid w:val="00A51180"/>
    <w:rsid w:val="00A52BB8"/>
    <w:rsid w:val="00A53C3E"/>
    <w:rsid w:val="00A540BA"/>
    <w:rsid w:val="00A54A4D"/>
    <w:rsid w:val="00A564AD"/>
    <w:rsid w:val="00A56828"/>
    <w:rsid w:val="00A575F2"/>
    <w:rsid w:val="00A60349"/>
    <w:rsid w:val="00A60CE3"/>
    <w:rsid w:val="00A61FF8"/>
    <w:rsid w:val="00A6249B"/>
    <w:rsid w:val="00A6434C"/>
    <w:rsid w:val="00A64356"/>
    <w:rsid w:val="00A65CFD"/>
    <w:rsid w:val="00A65FA1"/>
    <w:rsid w:val="00A66502"/>
    <w:rsid w:val="00A717C9"/>
    <w:rsid w:val="00A73ED5"/>
    <w:rsid w:val="00A73F5F"/>
    <w:rsid w:val="00A75C97"/>
    <w:rsid w:val="00A77FA9"/>
    <w:rsid w:val="00A80691"/>
    <w:rsid w:val="00A81DFE"/>
    <w:rsid w:val="00A82065"/>
    <w:rsid w:val="00A840B4"/>
    <w:rsid w:val="00A85379"/>
    <w:rsid w:val="00A86237"/>
    <w:rsid w:val="00A87AF1"/>
    <w:rsid w:val="00A93111"/>
    <w:rsid w:val="00A943E3"/>
    <w:rsid w:val="00A948F6"/>
    <w:rsid w:val="00A95062"/>
    <w:rsid w:val="00A958BD"/>
    <w:rsid w:val="00AA001C"/>
    <w:rsid w:val="00AA001F"/>
    <w:rsid w:val="00AA0555"/>
    <w:rsid w:val="00AA21F9"/>
    <w:rsid w:val="00AA2569"/>
    <w:rsid w:val="00AA43B7"/>
    <w:rsid w:val="00AA66EB"/>
    <w:rsid w:val="00AA70FC"/>
    <w:rsid w:val="00AA7798"/>
    <w:rsid w:val="00AB0657"/>
    <w:rsid w:val="00AB2123"/>
    <w:rsid w:val="00AB2361"/>
    <w:rsid w:val="00AB2515"/>
    <w:rsid w:val="00AB3BD2"/>
    <w:rsid w:val="00AB4BD9"/>
    <w:rsid w:val="00AB5609"/>
    <w:rsid w:val="00AC00B5"/>
    <w:rsid w:val="00AC02E5"/>
    <w:rsid w:val="00AC0788"/>
    <w:rsid w:val="00AC169D"/>
    <w:rsid w:val="00AC2225"/>
    <w:rsid w:val="00AC2782"/>
    <w:rsid w:val="00AC3A1C"/>
    <w:rsid w:val="00AC3C3C"/>
    <w:rsid w:val="00AC426B"/>
    <w:rsid w:val="00AC5A5B"/>
    <w:rsid w:val="00AC6678"/>
    <w:rsid w:val="00AC7339"/>
    <w:rsid w:val="00AC7475"/>
    <w:rsid w:val="00AC7B6B"/>
    <w:rsid w:val="00AC7D10"/>
    <w:rsid w:val="00AD0C22"/>
    <w:rsid w:val="00AD0D5D"/>
    <w:rsid w:val="00AD167A"/>
    <w:rsid w:val="00AD1F48"/>
    <w:rsid w:val="00AD2141"/>
    <w:rsid w:val="00AD28FA"/>
    <w:rsid w:val="00AD3D57"/>
    <w:rsid w:val="00AD50EF"/>
    <w:rsid w:val="00AD5105"/>
    <w:rsid w:val="00AD5E8E"/>
    <w:rsid w:val="00AD6A4F"/>
    <w:rsid w:val="00AD768E"/>
    <w:rsid w:val="00AD785B"/>
    <w:rsid w:val="00AE1228"/>
    <w:rsid w:val="00AE358B"/>
    <w:rsid w:val="00AE386B"/>
    <w:rsid w:val="00AE496E"/>
    <w:rsid w:val="00AE4E80"/>
    <w:rsid w:val="00AE55E4"/>
    <w:rsid w:val="00AF3394"/>
    <w:rsid w:val="00AF3677"/>
    <w:rsid w:val="00AF37A0"/>
    <w:rsid w:val="00AF3E10"/>
    <w:rsid w:val="00AF45F0"/>
    <w:rsid w:val="00AF55D6"/>
    <w:rsid w:val="00AF5B95"/>
    <w:rsid w:val="00AF6179"/>
    <w:rsid w:val="00AF625C"/>
    <w:rsid w:val="00AF6994"/>
    <w:rsid w:val="00AF6C82"/>
    <w:rsid w:val="00AF6D29"/>
    <w:rsid w:val="00AF70EF"/>
    <w:rsid w:val="00AF7C78"/>
    <w:rsid w:val="00B0007E"/>
    <w:rsid w:val="00B0279E"/>
    <w:rsid w:val="00B0380C"/>
    <w:rsid w:val="00B03CEE"/>
    <w:rsid w:val="00B041B1"/>
    <w:rsid w:val="00B04667"/>
    <w:rsid w:val="00B06DBB"/>
    <w:rsid w:val="00B07420"/>
    <w:rsid w:val="00B074A7"/>
    <w:rsid w:val="00B104A1"/>
    <w:rsid w:val="00B10771"/>
    <w:rsid w:val="00B11143"/>
    <w:rsid w:val="00B11E8B"/>
    <w:rsid w:val="00B1269E"/>
    <w:rsid w:val="00B12A26"/>
    <w:rsid w:val="00B160E8"/>
    <w:rsid w:val="00B168D2"/>
    <w:rsid w:val="00B17D35"/>
    <w:rsid w:val="00B24362"/>
    <w:rsid w:val="00B26D23"/>
    <w:rsid w:val="00B27C3D"/>
    <w:rsid w:val="00B312CB"/>
    <w:rsid w:val="00B318C0"/>
    <w:rsid w:val="00B32853"/>
    <w:rsid w:val="00B33257"/>
    <w:rsid w:val="00B332E6"/>
    <w:rsid w:val="00B3466A"/>
    <w:rsid w:val="00B34E2F"/>
    <w:rsid w:val="00B35751"/>
    <w:rsid w:val="00B36707"/>
    <w:rsid w:val="00B370BE"/>
    <w:rsid w:val="00B37B56"/>
    <w:rsid w:val="00B40BB2"/>
    <w:rsid w:val="00B4258F"/>
    <w:rsid w:val="00B43E80"/>
    <w:rsid w:val="00B4443F"/>
    <w:rsid w:val="00B4609D"/>
    <w:rsid w:val="00B475FA"/>
    <w:rsid w:val="00B4772D"/>
    <w:rsid w:val="00B4784D"/>
    <w:rsid w:val="00B47939"/>
    <w:rsid w:val="00B50F36"/>
    <w:rsid w:val="00B50F77"/>
    <w:rsid w:val="00B51452"/>
    <w:rsid w:val="00B52A98"/>
    <w:rsid w:val="00B5418D"/>
    <w:rsid w:val="00B54AE6"/>
    <w:rsid w:val="00B54B2B"/>
    <w:rsid w:val="00B54FC6"/>
    <w:rsid w:val="00B5735C"/>
    <w:rsid w:val="00B64EDC"/>
    <w:rsid w:val="00B65CAE"/>
    <w:rsid w:val="00B65D73"/>
    <w:rsid w:val="00B6740C"/>
    <w:rsid w:val="00B706B5"/>
    <w:rsid w:val="00B721C9"/>
    <w:rsid w:val="00B73996"/>
    <w:rsid w:val="00B73C6F"/>
    <w:rsid w:val="00B75258"/>
    <w:rsid w:val="00B76BDE"/>
    <w:rsid w:val="00B801E5"/>
    <w:rsid w:val="00B80408"/>
    <w:rsid w:val="00B80631"/>
    <w:rsid w:val="00B80D87"/>
    <w:rsid w:val="00B820EE"/>
    <w:rsid w:val="00B828A4"/>
    <w:rsid w:val="00B82E3C"/>
    <w:rsid w:val="00B8335C"/>
    <w:rsid w:val="00B836EE"/>
    <w:rsid w:val="00B842C2"/>
    <w:rsid w:val="00B8470D"/>
    <w:rsid w:val="00B84B60"/>
    <w:rsid w:val="00B851C4"/>
    <w:rsid w:val="00B85376"/>
    <w:rsid w:val="00B85817"/>
    <w:rsid w:val="00B86E09"/>
    <w:rsid w:val="00B87B9F"/>
    <w:rsid w:val="00B917F3"/>
    <w:rsid w:val="00B92395"/>
    <w:rsid w:val="00B9290B"/>
    <w:rsid w:val="00B92BD8"/>
    <w:rsid w:val="00B92C80"/>
    <w:rsid w:val="00B9310B"/>
    <w:rsid w:val="00B947E3"/>
    <w:rsid w:val="00B963FC"/>
    <w:rsid w:val="00B96658"/>
    <w:rsid w:val="00BA001B"/>
    <w:rsid w:val="00BA0AC6"/>
    <w:rsid w:val="00BA1F47"/>
    <w:rsid w:val="00BA2477"/>
    <w:rsid w:val="00BA387E"/>
    <w:rsid w:val="00BA3DD8"/>
    <w:rsid w:val="00BA40B5"/>
    <w:rsid w:val="00BA5E17"/>
    <w:rsid w:val="00BA6AC5"/>
    <w:rsid w:val="00BB0013"/>
    <w:rsid w:val="00BB0C12"/>
    <w:rsid w:val="00BB455C"/>
    <w:rsid w:val="00BB5FE8"/>
    <w:rsid w:val="00BB70A3"/>
    <w:rsid w:val="00BB7B40"/>
    <w:rsid w:val="00BC0B37"/>
    <w:rsid w:val="00BC144D"/>
    <w:rsid w:val="00BC1723"/>
    <w:rsid w:val="00BC2947"/>
    <w:rsid w:val="00BC3D04"/>
    <w:rsid w:val="00BC5044"/>
    <w:rsid w:val="00BD18AF"/>
    <w:rsid w:val="00BD22B4"/>
    <w:rsid w:val="00BD27FE"/>
    <w:rsid w:val="00BD519E"/>
    <w:rsid w:val="00BD666E"/>
    <w:rsid w:val="00BD6EF5"/>
    <w:rsid w:val="00BD7B39"/>
    <w:rsid w:val="00BE1E94"/>
    <w:rsid w:val="00BE2103"/>
    <w:rsid w:val="00BE7B0A"/>
    <w:rsid w:val="00BF0E66"/>
    <w:rsid w:val="00BF27E0"/>
    <w:rsid w:val="00BF2CDA"/>
    <w:rsid w:val="00BF3E11"/>
    <w:rsid w:val="00BF4A8C"/>
    <w:rsid w:val="00BF5E2B"/>
    <w:rsid w:val="00BF7DA4"/>
    <w:rsid w:val="00C00909"/>
    <w:rsid w:val="00C01009"/>
    <w:rsid w:val="00C01F12"/>
    <w:rsid w:val="00C01F93"/>
    <w:rsid w:val="00C02751"/>
    <w:rsid w:val="00C027D3"/>
    <w:rsid w:val="00C02F6F"/>
    <w:rsid w:val="00C032E2"/>
    <w:rsid w:val="00C034BB"/>
    <w:rsid w:val="00C03CA1"/>
    <w:rsid w:val="00C057D4"/>
    <w:rsid w:val="00C06174"/>
    <w:rsid w:val="00C06EB3"/>
    <w:rsid w:val="00C10519"/>
    <w:rsid w:val="00C10647"/>
    <w:rsid w:val="00C11E1E"/>
    <w:rsid w:val="00C128B1"/>
    <w:rsid w:val="00C14CC9"/>
    <w:rsid w:val="00C15B28"/>
    <w:rsid w:val="00C17F12"/>
    <w:rsid w:val="00C2083B"/>
    <w:rsid w:val="00C2132F"/>
    <w:rsid w:val="00C2241B"/>
    <w:rsid w:val="00C2254B"/>
    <w:rsid w:val="00C22551"/>
    <w:rsid w:val="00C22E63"/>
    <w:rsid w:val="00C23A23"/>
    <w:rsid w:val="00C24647"/>
    <w:rsid w:val="00C25DF7"/>
    <w:rsid w:val="00C26125"/>
    <w:rsid w:val="00C272ED"/>
    <w:rsid w:val="00C278E2"/>
    <w:rsid w:val="00C27BA0"/>
    <w:rsid w:val="00C30D4F"/>
    <w:rsid w:val="00C31AB6"/>
    <w:rsid w:val="00C31AD6"/>
    <w:rsid w:val="00C338C8"/>
    <w:rsid w:val="00C351F3"/>
    <w:rsid w:val="00C3526B"/>
    <w:rsid w:val="00C35DC2"/>
    <w:rsid w:val="00C360FD"/>
    <w:rsid w:val="00C36E55"/>
    <w:rsid w:val="00C371B6"/>
    <w:rsid w:val="00C40B63"/>
    <w:rsid w:val="00C40F10"/>
    <w:rsid w:val="00C40F64"/>
    <w:rsid w:val="00C4146B"/>
    <w:rsid w:val="00C42AA6"/>
    <w:rsid w:val="00C4396F"/>
    <w:rsid w:val="00C43D25"/>
    <w:rsid w:val="00C4407E"/>
    <w:rsid w:val="00C44C05"/>
    <w:rsid w:val="00C45A3E"/>
    <w:rsid w:val="00C46E4B"/>
    <w:rsid w:val="00C46EFE"/>
    <w:rsid w:val="00C47088"/>
    <w:rsid w:val="00C509BE"/>
    <w:rsid w:val="00C535AF"/>
    <w:rsid w:val="00C556EA"/>
    <w:rsid w:val="00C55C7F"/>
    <w:rsid w:val="00C55F25"/>
    <w:rsid w:val="00C56407"/>
    <w:rsid w:val="00C57073"/>
    <w:rsid w:val="00C61935"/>
    <w:rsid w:val="00C61CCE"/>
    <w:rsid w:val="00C643A2"/>
    <w:rsid w:val="00C64899"/>
    <w:rsid w:val="00C652BD"/>
    <w:rsid w:val="00C652EA"/>
    <w:rsid w:val="00C653FE"/>
    <w:rsid w:val="00C65553"/>
    <w:rsid w:val="00C66D3B"/>
    <w:rsid w:val="00C700AB"/>
    <w:rsid w:val="00C71561"/>
    <w:rsid w:val="00C71CDD"/>
    <w:rsid w:val="00C71FBF"/>
    <w:rsid w:val="00C730CA"/>
    <w:rsid w:val="00C73CC9"/>
    <w:rsid w:val="00C74E99"/>
    <w:rsid w:val="00C76CE8"/>
    <w:rsid w:val="00C809E6"/>
    <w:rsid w:val="00C80B71"/>
    <w:rsid w:val="00C819B7"/>
    <w:rsid w:val="00C82504"/>
    <w:rsid w:val="00C82A45"/>
    <w:rsid w:val="00C82F87"/>
    <w:rsid w:val="00C8350B"/>
    <w:rsid w:val="00C8566F"/>
    <w:rsid w:val="00C862A8"/>
    <w:rsid w:val="00C86C00"/>
    <w:rsid w:val="00C86D80"/>
    <w:rsid w:val="00C87340"/>
    <w:rsid w:val="00C90AD7"/>
    <w:rsid w:val="00C90F44"/>
    <w:rsid w:val="00C91C43"/>
    <w:rsid w:val="00C932A2"/>
    <w:rsid w:val="00C94A8E"/>
    <w:rsid w:val="00C96155"/>
    <w:rsid w:val="00CA00A6"/>
    <w:rsid w:val="00CA08E3"/>
    <w:rsid w:val="00CA1239"/>
    <w:rsid w:val="00CA1861"/>
    <w:rsid w:val="00CA2B81"/>
    <w:rsid w:val="00CA2E06"/>
    <w:rsid w:val="00CA3963"/>
    <w:rsid w:val="00CA64B6"/>
    <w:rsid w:val="00CB02DF"/>
    <w:rsid w:val="00CB0CC9"/>
    <w:rsid w:val="00CB0CEF"/>
    <w:rsid w:val="00CB1114"/>
    <w:rsid w:val="00CB20F8"/>
    <w:rsid w:val="00CB2A4B"/>
    <w:rsid w:val="00CB3501"/>
    <w:rsid w:val="00CB3B10"/>
    <w:rsid w:val="00CB3BFA"/>
    <w:rsid w:val="00CB4BD1"/>
    <w:rsid w:val="00CB5245"/>
    <w:rsid w:val="00CB52E2"/>
    <w:rsid w:val="00CB6018"/>
    <w:rsid w:val="00CB6846"/>
    <w:rsid w:val="00CB6DDF"/>
    <w:rsid w:val="00CB711C"/>
    <w:rsid w:val="00CC08A3"/>
    <w:rsid w:val="00CC2FB4"/>
    <w:rsid w:val="00CC40FE"/>
    <w:rsid w:val="00CC5492"/>
    <w:rsid w:val="00CC5DE1"/>
    <w:rsid w:val="00CC6418"/>
    <w:rsid w:val="00CC6E1A"/>
    <w:rsid w:val="00CC7148"/>
    <w:rsid w:val="00CC7996"/>
    <w:rsid w:val="00CD031B"/>
    <w:rsid w:val="00CD09AA"/>
    <w:rsid w:val="00CD0AF6"/>
    <w:rsid w:val="00CD0E27"/>
    <w:rsid w:val="00CD1A85"/>
    <w:rsid w:val="00CD433A"/>
    <w:rsid w:val="00CD4CE6"/>
    <w:rsid w:val="00CD5411"/>
    <w:rsid w:val="00CD70A3"/>
    <w:rsid w:val="00CD7B3B"/>
    <w:rsid w:val="00CE192D"/>
    <w:rsid w:val="00CE1932"/>
    <w:rsid w:val="00CE2659"/>
    <w:rsid w:val="00CE5146"/>
    <w:rsid w:val="00CE6A3D"/>
    <w:rsid w:val="00CE7017"/>
    <w:rsid w:val="00CE7B8A"/>
    <w:rsid w:val="00CF088B"/>
    <w:rsid w:val="00CF0B04"/>
    <w:rsid w:val="00CF1448"/>
    <w:rsid w:val="00CF1C39"/>
    <w:rsid w:val="00CF2092"/>
    <w:rsid w:val="00CF3DAC"/>
    <w:rsid w:val="00CF45EF"/>
    <w:rsid w:val="00CF476E"/>
    <w:rsid w:val="00CF49B3"/>
    <w:rsid w:val="00D004B5"/>
    <w:rsid w:val="00D0103A"/>
    <w:rsid w:val="00D0126B"/>
    <w:rsid w:val="00D01EFB"/>
    <w:rsid w:val="00D022A1"/>
    <w:rsid w:val="00D02FF0"/>
    <w:rsid w:val="00D03F8A"/>
    <w:rsid w:val="00D04298"/>
    <w:rsid w:val="00D0517E"/>
    <w:rsid w:val="00D05486"/>
    <w:rsid w:val="00D05D77"/>
    <w:rsid w:val="00D1226A"/>
    <w:rsid w:val="00D12D54"/>
    <w:rsid w:val="00D15CCB"/>
    <w:rsid w:val="00D160CC"/>
    <w:rsid w:val="00D166A9"/>
    <w:rsid w:val="00D17E44"/>
    <w:rsid w:val="00D202CD"/>
    <w:rsid w:val="00D2038C"/>
    <w:rsid w:val="00D20B85"/>
    <w:rsid w:val="00D21E13"/>
    <w:rsid w:val="00D229AC"/>
    <w:rsid w:val="00D235F1"/>
    <w:rsid w:val="00D253FC"/>
    <w:rsid w:val="00D254AA"/>
    <w:rsid w:val="00D25BB6"/>
    <w:rsid w:val="00D26959"/>
    <w:rsid w:val="00D271B0"/>
    <w:rsid w:val="00D3009D"/>
    <w:rsid w:val="00D30A7C"/>
    <w:rsid w:val="00D31530"/>
    <w:rsid w:val="00D319CA"/>
    <w:rsid w:val="00D340D7"/>
    <w:rsid w:val="00D34176"/>
    <w:rsid w:val="00D34C23"/>
    <w:rsid w:val="00D34DCB"/>
    <w:rsid w:val="00D3531C"/>
    <w:rsid w:val="00D37562"/>
    <w:rsid w:val="00D40A05"/>
    <w:rsid w:val="00D40FBE"/>
    <w:rsid w:val="00D421A0"/>
    <w:rsid w:val="00D42274"/>
    <w:rsid w:val="00D43A8B"/>
    <w:rsid w:val="00D445EC"/>
    <w:rsid w:val="00D45419"/>
    <w:rsid w:val="00D465A7"/>
    <w:rsid w:val="00D46B7D"/>
    <w:rsid w:val="00D47009"/>
    <w:rsid w:val="00D473B6"/>
    <w:rsid w:val="00D47DDD"/>
    <w:rsid w:val="00D50155"/>
    <w:rsid w:val="00D5040B"/>
    <w:rsid w:val="00D518A3"/>
    <w:rsid w:val="00D51C0B"/>
    <w:rsid w:val="00D52A80"/>
    <w:rsid w:val="00D52B0A"/>
    <w:rsid w:val="00D52B16"/>
    <w:rsid w:val="00D53368"/>
    <w:rsid w:val="00D53644"/>
    <w:rsid w:val="00D53939"/>
    <w:rsid w:val="00D53ED3"/>
    <w:rsid w:val="00D542CF"/>
    <w:rsid w:val="00D5434D"/>
    <w:rsid w:val="00D55A20"/>
    <w:rsid w:val="00D55D63"/>
    <w:rsid w:val="00D57B22"/>
    <w:rsid w:val="00D60B22"/>
    <w:rsid w:val="00D6275B"/>
    <w:rsid w:val="00D64216"/>
    <w:rsid w:val="00D65745"/>
    <w:rsid w:val="00D676F8"/>
    <w:rsid w:val="00D67CE7"/>
    <w:rsid w:val="00D67D3A"/>
    <w:rsid w:val="00D70EA9"/>
    <w:rsid w:val="00D72E72"/>
    <w:rsid w:val="00D732B8"/>
    <w:rsid w:val="00D74795"/>
    <w:rsid w:val="00D75DA1"/>
    <w:rsid w:val="00D76411"/>
    <w:rsid w:val="00D7673C"/>
    <w:rsid w:val="00D77232"/>
    <w:rsid w:val="00D80343"/>
    <w:rsid w:val="00D80F28"/>
    <w:rsid w:val="00D819BB"/>
    <w:rsid w:val="00D82236"/>
    <w:rsid w:val="00D83971"/>
    <w:rsid w:val="00D8468A"/>
    <w:rsid w:val="00D851AD"/>
    <w:rsid w:val="00D8536F"/>
    <w:rsid w:val="00D854BB"/>
    <w:rsid w:val="00D863A9"/>
    <w:rsid w:val="00D86BD9"/>
    <w:rsid w:val="00D870C4"/>
    <w:rsid w:val="00D9052D"/>
    <w:rsid w:val="00D90598"/>
    <w:rsid w:val="00D928CF"/>
    <w:rsid w:val="00D93350"/>
    <w:rsid w:val="00D94571"/>
    <w:rsid w:val="00D960FA"/>
    <w:rsid w:val="00D96131"/>
    <w:rsid w:val="00DA0E4E"/>
    <w:rsid w:val="00DA3072"/>
    <w:rsid w:val="00DA3366"/>
    <w:rsid w:val="00DA3B46"/>
    <w:rsid w:val="00DA49A5"/>
    <w:rsid w:val="00DA56A2"/>
    <w:rsid w:val="00DA56B8"/>
    <w:rsid w:val="00DA67ED"/>
    <w:rsid w:val="00DA682A"/>
    <w:rsid w:val="00DA7B35"/>
    <w:rsid w:val="00DB045E"/>
    <w:rsid w:val="00DB05ED"/>
    <w:rsid w:val="00DB0FDF"/>
    <w:rsid w:val="00DB35D8"/>
    <w:rsid w:val="00DB394B"/>
    <w:rsid w:val="00DB68D8"/>
    <w:rsid w:val="00DB68E9"/>
    <w:rsid w:val="00DC01EC"/>
    <w:rsid w:val="00DC0A2D"/>
    <w:rsid w:val="00DC39F0"/>
    <w:rsid w:val="00DC3A76"/>
    <w:rsid w:val="00DC5E06"/>
    <w:rsid w:val="00DC5F4E"/>
    <w:rsid w:val="00DD2955"/>
    <w:rsid w:val="00DD3109"/>
    <w:rsid w:val="00DD47F9"/>
    <w:rsid w:val="00DD5CFA"/>
    <w:rsid w:val="00DD64ED"/>
    <w:rsid w:val="00DD67A5"/>
    <w:rsid w:val="00DD7C9A"/>
    <w:rsid w:val="00DE1203"/>
    <w:rsid w:val="00DE1ADB"/>
    <w:rsid w:val="00DE1B29"/>
    <w:rsid w:val="00DE3598"/>
    <w:rsid w:val="00DE55EA"/>
    <w:rsid w:val="00DE6212"/>
    <w:rsid w:val="00DE693D"/>
    <w:rsid w:val="00DF04FE"/>
    <w:rsid w:val="00DF0B3D"/>
    <w:rsid w:val="00DF178A"/>
    <w:rsid w:val="00DF2AFB"/>
    <w:rsid w:val="00DF2E68"/>
    <w:rsid w:val="00DF3D36"/>
    <w:rsid w:val="00DF440D"/>
    <w:rsid w:val="00DF546A"/>
    <w:rsid w:val="00DF54A1"/>
    <w:rsid w:val="00DF5712"/>
    <w:rsid w:val="00DF5C51"/>
    <w:rsid w:val="00DF675E"/>
    <w:rsid w:val="00DF69BF"/>
    <w:rsid w:val="00E005D5"/>
    <w:rsid w:val="00E01393"/>
    <w:rsid w:val="00E03E50"/>
    <w:rsid w:val="00E04930"/>
    <w:rsid w:val="00E04997"/>
    <w:rsid w:val="00E05320"/>
    <w:rsid w:val="00E05593"/>
    <w:rsid w:val="00E0762F"/>
    <w:rsid w:val="00E07763"/>
    <w:rsid w:val="00E07C75"/>
    <w:rsid w:val="00E10ED9"/>
    <w:rsid w:val="00E10FC0"/>
    <w:rsid w:val="00E117AA"/>
    <w:rsid w:val="00E11B63"/>
    <w:rsid w:val="00E131AB"/>
    <w:rsid w:val="00E141DE"/>
    <w:rsid w:val="00E14D96"/>
    <w:rsid w:val="00E15239"/>
    <w:rsid w:val="00E161A0"/>
    <w:rsid w:val="00E176BC"/>
    <w:rsid w:val="00E2069D"/>
    <w:rsid w:val="00E20D66"/>
    <w:rsid w:val="00E22693"/>
    <w:rsid w:val="00E23096"/>
    <w:rsid w:val="00E23B9D"/>
    <w:rsid w:val="00E24ECE"/>
    <w:rsid w:val="00E25240"/>
    <w:rsid w:val="00E25387"/>
    <w:rsid w:val="00E25CBB"/>
    <w:rsid w:val="00E25D50"/>
    <w:rsid w:val="00E26ADD"/>
    <w:rsid w:val="00E26FCC"/>
    <w:rsid w:val="00E27B7B"/>
    <w:rsid w:val="00E27F31"/>
    <w:rsid w:val="00E30670"/>
    <w:rsid w:val="00E31704"/>
    <w:rsid w:val="00E31AA6"/>
    <w:rsid w:val="00E3303E"/>
    <w:rsid w:val="00E33418"/>
    <w:rsid w:val="00E350CD"/>
    <w:rsid w:val="00E355C3"/>
    <w:rsid w:val="00E36906"/>
    <w:rsid w:val="00E36F99"/>
    <w:rsid w:val="00E3716F"/>
    <w:rsid w:val="00E3728C"/>
    <w:rsid w:val="00E37CDD"/>
    <w:rsid w:val="00E40207"/>
    <w:rsid w:val="00E4078F"/>
    <w:rsid w:val="00E42750"/>
    <w:rsid w:val="00E43B75"/>
    <w:rsid w:val="00E45958"/>
    <w:rsid w:val="00E475E3"/>
    <w:rsid w:val="00E515A0"/>
    <w:rsid w:val="00E521A0"/>
    <w:rsid w:val="00E53375"/>
    <w:rsid w:val="00E5372C"/>
    <w:rsid w:val="00E53799"/>
    <w:rsid w:val="00E5423E"/>
    <w:rsid w:val="00E5425B"/>
    <w:rsid w:val="00E54A2E"/>
    <w:rsid w:val="00E54B84"/>
    <w:rsid w:val="00E54D24"/>
    <w:rsid w:val="00E55A6C"/>
    <w:rsid w:val="00E57A89"/>
    <w:rsid w:val="00E60F27"/>
    <w:rsid w:val="00E6100C"/>
    <w:rsid w:val="00E63DF5"/>
    <w:rsid w:val="00E64F83"/>
    <w:rsid w:val="00E65747"/>
    <w:rsid w:val="00E65CE1"/>
    <w:rsid w:val="00E672D3"/>
    <w:rsid w:val="00E729B4"/>
    <w:rsid w:val="00E72BC1"/>
    <w:rsid w:val="00E731A3"/>
    <w:rsid w:val="00E734CB"/>
    <w:rsid w:val="00E7354E"/>
    <w:rsid w:val="00E75895"/>
    <w:rsid w:val="00E77240"/>
    <w:rsid w:val="00E8009A"/>
    <w:rsid w:val="00E81564"/>
    <w:rsid w:val="00E819E2"/>
    <w:rsid w:val="00E81EAA"/>
    <w:rsid w:val="00E82E90"/>
    <w:rsid w:val="00E839D9"/>
    <w:rsid w:val="00E85669"/>
    <w:rsid w:val="00E85B13"/>
    <w:rsid w:val="00E86015"/>
    <w:rsid w:val="00E876F8"/>
    <w:rsid w:val="00E90436"/>
    <w:rsid w:val="00E9157D"/>
    <w:rsid w:val="00E916D6"/>
    <w:rsid w:val="00E91E06"/>
    <w:rsid w:val="00E93280"/>
    <w:rsid w:val="00E946E7"/>
    <w:rsid w:val="00EA0030"/>
    <w:rsid w:val="00EA0137"/>
    <w:rsid w:val="00EA648A"/>
    <w:rsid w:val="00EA6594"/>
    <w:rsid w:val="00EB137F"/>
    <w:rsid w:val="00EB1C48"/>
    <w:rsid w:val="00EB3C8C"/>
    <w:rsid w:val="00EB3DAE"/>
    <w:rsid w:val="00EB4B27"/>
    <w:rsid w:val="00EB4CEA"/>
    <w:rsid w:val="00EB5650"/>
    <w:rsid w:val="00EB5799"/>
    <w:rsid w:val="00EB58BC"/>
    <w:rsid w:val="00EC10EB"/>
    <w:rsid w:val="00EC1242"/>
    <w:rsid w:val="00EC1DE3"/>
    <w:rsid w:val="00EC1EA7"/>
    <w:rsid w:val="00EC4CF5"/>
    <w:rsid w:val="00EC4E35"/>
    <w:rsid w:val="00EC7014"/>
    <w:rsid w:val="00ED0070"/>
    <w:rsid w:val="00ED00EB"/>
    <w:rsid w:val="00ED217E"/>
    <w:rsid w:val="00ED4BE0"/>
    <w:rsid w:val="00ED51AA"/>
    <w:rsid w:val="00ED64B1"/>
    <w:rsid w:val="00ED7C60"/>
    <w:rsid w:val="00EE0148"/>
    <w:rsid w:val="00EE1093"/>
    <w:rsid w:val="00EE18E4"/>
    <w:rsid w:val="00EE1CD5"/>
    <w:rsid w:val="00EE2534"/>
    <w:rsid w:val="00EE33C0"/>
    <w:rsid w:val="00EE3A17"/>
    <w:rsid w:val="00EE4A27"/>
    <w:rsid w:val="00EE69B3"/>
    <w:rsid w:val="00EE7855"/>
    <w:rsid w:val="00EF0E91"/>
    <w:rsid w:val="00EF2279"/>
    <w:rsid w:val="00EF31FA"/>
    <w:rsid w:val="00EF3E0F"/>
    <w:rsid w:val="00EF42BA"/>
    <w:rsid w:val="00EF42D1"/>
    <w:rsid w:val="00EF4931"/>
    <w:rsid w:val="00EF5641"/>
    <w:rsid w:val="00EF6D54"/>
    <w:rsid w:val="00F01595"/>
    <w:rsid w:val="00F016D8"/>
    <w:rsid w:val="00F02589"/>
    <w:rsid w:val="00F065E8"/>
    <w:rsid w:val="00F06738"/>
    <w:rsid w:val="00F06FF7"/>
    <w:rsid w:val="00F07ED2"/>
    <w:rsid w:val="00F106AC"/>
    <w:rsid w:val="00F10DBE"/>
    <w:rsid w:val="00F10F7F"/>
    <w:rsid w:val="00F1125B"/>
    <w:rsid w:val="00F115EB"/>
    <w:rsid w:val="00F11C2C"/>
    <w:rsid w:val="00F13C11"/>
    <w:rsid w:val="00F1452D"/>
    <w:rsid w:val="00F14C54"/>
    <w:rsid w:val="00F153A7"/>
    <w:rsid w:val="00F1548F"/>
    <w:rsid w:val="00F15B48"/>
    <w:rsid w:val="00F15F65"/>
    <w:rsid w:val="00F166DD"/>
    <w:rsid w:val="00F214C7"/>
    <w:rsid w:val="00F21C8B"/>
    <w:rsid w:val="00F21D0C"/>
    <w:rsid w:val="00F23B78"/>
    <w:rsid w:val="00F23D8A"/>
    <w:rsid w:val="00F2497C"/>
    <w:rsid w:val="00F2600F"/>
    <w:rsid w:val="00F2706D"/>
    <w:rsid w:val="00F271F7"/>
    <w:rsid w:val="00F303A3"/>
    <w:rsid w:val="00F31EEE"/>
    <w:rsid w:val="00F3237B"/>
    <w:rsid w:val="00F324A7"/>
    <w:rsid w:val="00F336B4"/>
    <w:rsid w:val="00F343FF"/>
    <w:rsid w:val="00F349A9"/>
    <w:rsid w:val="00F353CA"/>
    <w:rsid w:val="00F361C0"/>
    <w:rsid w:val="00F3656A"/>
    <w:rsid w:val="00F410B4"/>
    <w:rsid w:val="00F41839"/>
    <w:rsid w:val="00F4263D"/>
    <w:rsid w:val="00F432AD"/>
    <w:rsid w:val="00F4574E"/>
    <w:rsid w:val="00F457D7"/>
    <w:rsid w:val="00F46D73"/>
    <w:rsid w:val="00F46F04"/>
    <w:rsid w:val="00F5058F"/>
    <w:rsid w:val="00F52818"/>
    <w:rsid w:val="00F52DB4"/>
    <w:rsid w:val="00F52EB8"/>
    <w:rsid w:val="00F544CD"/>
    <w:rsid w:val="00F5588D"/>
    <w:rsid w:val="00F573AC"/>
    <w:rsid w:val="00F57FD0"/>
    <w:rsid w:val="00F61100"/>
    <w:rsid w:val="00F64661"/>
    <w:rsid w:val="00F70683"/>
    <w:rsid w:val="00F729B6"/>
    <w:rsid w:val="00F72A54"/>
    <w:rsid w:val="00F72E87"/>
    <w:rsid w:val="00F73955"/>
    <w:rsid w:val="00F74718"/>
    <w:rsid w:val="00F74F31"/>
    <w:rsid w:val="00F76A29"/>
    <w:rsid w:val="00F76E97"/>
    <w:rsid w:val="00F777AE"/>
    <w:rsid w:val="00F802B5"/>
    <w:rsid w:val="00F80486"/>
    <w:rsid w:val="00F80C1C"/>
    <w:rsid w:val="00F80D58"/>
    <w:rsid w:val="00F81A64"/>
    <w:rsid w:val="00F8267E"/>
    <w:rsid w:val="00F82855"/>
    <w:rsid w:val="00F82D19"/>
    <w:rsid w:val="00F84E2C"/>
    <w:rsid w:val="00F84E75"/>
    <w:rsid w:val="00F85179"/>
    <w:rsid w:val="00F85CCE"/>
    <w:rsid w:val="00F8612D"/>
    <w:rsid w:val="00F86B43"/>
    <w:rsid w:val="00F8781A"/>
    <w:rsid w:val="00F87AA3"/>
    <w:rsid w:val="00F87E1C"/>
    <w:rsid w:val="00F87E27"/>
    <w:rsid w:val="00F90323"/>
    <w:rsid w:val="00F905CB"/>
    <w:rsid w:val="00F9065B"/>
    <w:rsid w:val="00F91847"/>
    <w:rsid w:val="00F933CB"/>
    <w:rsid w:val="00F94673"/>
    <w:rsid w:val="00F96D68"/>
    <w:rsid w:val="00F9798C"/>
    <w:rsid w:val="00FA0D17"/>
    <w:rsid w:val="00FA32A0"/>
    <w:rsid w:val="00FA3F34"/>
    <w:rsid w:val="00FA3F7C"/>
    <w:rsid w:val="00FA4B55"/>
    <w:rsid w:val="00FA4F3D"/>
    <w:rsid w:val="00FA5442"/>
    <w:rsid w:val="00FA5F33"/>
    <w:rsid w:val="00FA608E"/>
    <w:rsid w:val="00FA776C"/>
    <w:rsid w:val="00FB1CF2"/>
    <w:rsid w:val="00FB2C1F"/>
    <w:rsid w:val="00FB2EFE"/>
    <w:rsid w:val="00FB2FC6"/>
    <w:rsid w:val="00FB419E"/>
    <w:rsid w:val="00FB482C"/>
    <w:rsid w:val="00FB4AE5"/>
    <w:rsid w:val="00FB4D56"/>
    <w:rsid w:val="00FB7001"/>
    <w:rsid w:val="00FB7F15"/>
    <w:rsid w:val="00FC094D"/>
    <w:rsid w:val="00FC1920"/>
    <w:rsid w:val="00FC428F"/>
    <w:rsid w:val="00FC5900"/>
    <w:rsid w:val="00FC67B0"/>
    <w:rsid w:val="00FC797F"/>
    <w:rsid w:val="00FC7CDB"/>
    <w:rsid w:val="00FD2FE3"/>
    <w:rsid w:val="00FD34DB"/>
    <w:rsid w:val="00FD367E"/>
    <w:rsid w:val="00FD39F9"/>
    <w:rsid w:val="00FD3C4F"/>
    <w:rsid w:val="00FD3CE7"/>
    <w:rsid w:val="00FD41B7"/>
    <w:rsid w:val="00FD4B75"/>
    <w:rsid w:val="00FD5837"/>
    <w:rsid w:val="00FD59CD"/>
    <w:rsid w:val="00FD60C5"/>
    <w:rsid w:val="00FE02B4"/>
    <w:rsid w:val="00FE1794"/>
    <w:rsid w:val="00FE19D3"/>
    <w:rsid w:val="00FE2179"/>
    <w:rsid w:val="00FE25C4"/>
    <w:rsid w:val="00FE4A89"/>
    <w:rsid w:val="00FE5D4A"/>
    <w:rsid w:val="00FE61F1"/>
    <w:rsid w:val="00FE6CAE"/>
    <w:rsid w:val="00FF0779"/>
    <w:rsid w:val="00FF2A89"/>
    <w:rsid w:val="00FF3266"/>
    <w:rsid w:val="00FF3AC6"/>
    <w:rsid w:val="00FF6572"/>
    <w:rsid w:val="00FF65D5"/>
    <w:rsid w:val="00FF6FE9"/>
    <w:rsid w:val="00FF7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B0CB4"/>
  <w15:chartTrackingRefBased/>
  <w15:docId w15:val="{D6121526-7D9F-F247-8770-4A9DDDDA2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39F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11F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53FC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321B"/>
    <w:pPr>
      <w:ind w:left="720"/>
      <w:contextualSpacing/>
    </w:pPr>
  </w:style>
  <w:style w:type="character" w:styleId="FootnoteReference">
    <w:name w:val="footnote reference"/>
    <w:uiPriority w:val="99"/>
    <w:rsid w:val="00805A2F"/>
    <w:rPr>
      <w:vertAlign w:val="superscript"/>
    </w:rPr>
  </w:style>
  <w:style w:type="paragraph" w:styleId="FootnoteText">
    <w:name w:val="footnote text"/>
    <w:basedOn w:val="Normal"/>
    <w:link w:val="FootnoteTextChar"/>
    <w:uiPriority w:val="99"/>
    <w:rsid w:val="00805A2F"/>
    <w:pPr>
      <w:widowControl w:val="0"/>
      <w:ind w:firstLine="360"/>
      <w:jc w:val="both"/>
    </w:pPr>
    <w:rPr>
      <w:rFonts w:ascii="CG Times" w:eastAsia="Times New Roman" w:hAnsi="CG Times" w:cs="Times New Roman"/>
      <w:sz w:val="20"/>
      <w:szCs w:val="20"/>
    </w:rPr>
  </w:style>
  <w:style w:type="character" w:customStyle="1" w:styleId="FootnoteTextChar">
    <w:name w:val="Footnote Text Char"/>
    <w:basedOn w:val="DefaultParagraphFont"/>
    <w:link w:val="FootnoteText"/>
    <w:uiPriority w:val="99"/>
    <w:rsid w:val="00805A2F"/>
    <w:rPr>
      <w:rFonts w:ascii="CG Times" w:eastAsia="Times New Roman" w:hAnsi="CG Times" w:cs="Times New Roman"/>
      <w:sz w:val="20"/>
      <w:szCs w:val="20"/>
    </w:rPr>
  </w:style>
  <w:style w:type="character" w:styleId="CommentReference">
    <w:name w:val="annotation reference"/>
    <w:basedOn w:val="DefaultParagraphFont"/>
    <w:uiPriority w:val="99"/>
    <w:semiHidden/>
    <w:unhideWhenUsed/>
    <w:rsid w:val="00CA1239"/>
    <w:rPr>
      <w:sz w:val="16"/>
      <w:szCs w:val="16"/>
    </w:rPr>
  </w:style>
  <w:style w:type="paragraph" w:styleId="CommentText">
    <w:name w:val="annotation text"/>
    <w:basedOn w:val="Normal"/>
    <w:link w:val="CommentTextChar"/>
    <w:uiPriority w:val="99"/>
    <w:semiHidden/>
    <w:unhideWhenUsed/>
    <w:rsid w:val="00CA1239"/>
    <w:rPr>
      <w:sz w:val="20"/>
      <w:szCs w:val="20"/>
    </w:rPr>
  </w:style>
  <w:style w:type="character" w:customStyle="1" w:styleId="CommentTextChar">
    <w:name w:val="Comment Text Char"/>
    <w:basedOn w:val="DefaultParagraphFont"/>
    <w:link w:val="CommentText"/>
    <w:uiPriority w:val="99"/>
    <w:semiHidden/>
    <w:rsid w:val="00CA1239"/>
    <w:rPr>
      <w:sz w:val="20"/>
      <w:szCs w:val="20"/>
    </w:rPr>
  </w:style>
  <w:style w:type="paragraph" w:styleId="CommentSubject">
    <w:name w:val="annotation subject"/>
    <w:basedOn w:val="CommentText"/>
    <w:next w:val="CommentText"/>
    <w:link w:val="CommentSubjectChar"/>
    <w:uiPriority w:val="99"/>
    <w:semiHidden/>
    <w:unhideWhenUsed/>
    <w:rsid w:val="00CA1239"/>
    <w:rPr>
      <w:b/>
      <w:bCs/>
    </w:rPr>
  </w:style>
  <w:style w:type="character" w:customStyle="1" w:styleId="CommentSubjectChar">
    <w:name w:val="Comment Subject Char"/>
    <w:basedOn w:val="CommentTextChar"/>
    <w:link w:val="CommentSubject"/>
    <w:uiPriority w:val="99"/>
    <w:semiHidden/>
    <w:rsid w:val="00CA1239"/>
    <w:rPr>
      <w:b/>
      <w:bCs/>
      <w:sz w:val="20"/>
      <w:szCs w:val="20"/>
    </w:rPr>
  </w:style>
  <w:style w:type="character" w:styleId="Hyperlink">
    <w:name w:val="Hyperlink"/>
    <w:basedOn w:val="DefaultParagraphFont"/>
    <w:uiPriority w:val="99"/>
    <w:unhideWhenUsed/>
    <w:rsid w:val="00C27BA0"/>
    <w:rPr>
      <w:color w:val="0563C1" w:themeColor="hyperlink"/>
      <w:u w:val="single"/>
    </w:rPr>
  </w:style>
  <w:style w:type="character" w:customStyle="1" w:styleId="UnresolvedMention1">
    <w:name w:val="Unresolved Mention1"/>
    <w:basedOn w:val="DefaultParagraphFont"/>
    <w:uiPriority w:val="99"/>
    <w:rsid w:val="00C27BA0"/>
    <w:rPr>
      <w:color w:val="605E5C"/>
      <w:shd w:val="clear" w:color="auto" w:fill="E1DFDD"/>
    </w:rPr>
  </w:style>
  <w:style w:type="paragraph" w:styleId="NormalWeb">
    <w:name w:val="Normal (Web)"/>
    <w:basedOn w:val="Normal"/>
    <w:uiPriority w:val="99"/>
    <w:unhideWhenUsed/>
    <w:rsid w:val="000A78EE"/>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3B7D0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7D06"/>
    <w:rPr>
      <w:rFonts w:ascii="Segoe UI" w:hAnsi="Segoe UI" w:cs="Segoe UI"/>
      <w:sz w:val="18"/>
      <w:szCs w:val="18"/>
    </w:rPr>
  </w:style>
  <w:style w:type="character" w:customStyle="1" w:styleId="UnresolvedMention2">
    <w:name w:val="Unresolved Mention2"/>
    <w:basedOn w:val="DefaultParagraphFont"/>
    <w:uiPriority w:val="99"/>
    <w:semiHidden/>
    <w:unhideWhenUsed/>
    <w:rsid w:val="00FE6CAE"/>
    <w:rPr>
      <w:color w:val="605E5C"/>
      <w:shd w:val="clear" w:color="auto" w:fill="E1DFDD"/>
    </w:rPr>
  </w:style>
  <w:style w:type="paragraph" w:styleId="Header">
    <w:name w:val="header"/>
    <w:basedOn w:val="Normal"/>
    <w:link w:val="HeaderChar"/>
    <w:uiPriority w:val="99"/>
    <w:unhideWhenUsed/>
    <w:rsid w:val="005066F1"/>
    <w:pPr>
      <w:tabs>
        <w:tab w:val="center" w:pos="4680"/>
        <w:tab w:val="right" w:pos="9360"/>
      </w:tabs>
    </w:pPr>
  </w:style>
  <w:style w:type="character" w:customStyle="1" w:styleId="HeaderChar">
    <w:name w:val="Header Char"/>
    <w:basedOn w:val="DefaultParagraphFont"/>
    <w:link w:val="Header"/>
    <w:uiPriority w:val="99"/>
    <w:rsid w:val="005066F1"/>
  </w:style>
  <w:style w:type="paragraph" w:styleId="Footer">
    <w:name w:val="footer"/>
    <w:basedOn w:val="Normal"/>
    <w:link w:val="FooterChar"/>
    <w:uiPriority w:val="99"/>
    <w:unhideWhenUsed/>
    <w:rsid w:val="005066F1"/>
    <w:pPr>
      <w:tabs>
        <w:tab w:val="center" w:pos="4680"/>
        <w:tab w:val="right" w:pos="9360"/>
      </w:tabs>
    </w:pPr>
  </w:style>
  <w:style w:type="character" w:customStyle="1" w:styleId="FooterChar">
    <w:name w:val="Footer Char"/>
    <w:basedOn w:val="DefaultParagraphFont"/>
    <w:link w:val="Footer"/>
    <w:uiPriority w:val="99"/>
    <w:rsid w:val="005066F1"/>
  </w:style>
  <w:style w:type="character" w:customStyle="1" w:styleId="Heading1Char">
    <w:name w:val="Heading 1 Char"/>
    <w:basedOn w:val="DefaultParagraphFont"/>
    <w:link w:val="Heading1"/>
    <w:uiPriority w:val="9"/>
    <w:rsid w:val="00FD39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211F2"/>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224479"/>
    <w:rPr>
      <w:color w:val="954F72" w:themeColor="followedHyperlink"/>
      <w:u w:val="single"/>
    </w:rPr>
  </w:style>
  <w:style w:type="character" w:customStyle="1" w:styleId="UnresolvedMention3">
    <w:name w:val="Unresolved Mention3"/>
    <w:basedOn w:val="DefaultParagraphFont"/>
    <w:uiPriority w:val="99"/>
    <w:semiHidden/>
    <w:unhideWhenUsed/>
    <w:rsid w:val="00246245"/>
    <w:rPr>
      <w:color w:val="605E5C"/>
      <w:shd w:val="clear" w:color="auto" w:fill="E1DFDD"/>
    </w:rPr>
  </w:style>
  <w:style w:type="character" w:customStyle="1" w:styleId="UnresolvedMention4">
    <w:name w:val="Unresolved Mention4"/>
    <w:basedOn w:val="DefaultParagraphFont"/>
    <w:uiPriority w:val="99"/>
    <w:semiHidden/>
    <w:unhideWhenUsed/>
    <w:rsid w:val="00202AFC"/>
    <w:rPr>
      <w:color w:val="605E5C"/>
      <w:shd w:val="clear" w:color="auto" w:fill="E1DFDD"/>
    </w:rPr>
  </w:style>
  <w:style w:type="character" w:styleId="EndnoteReference">
    <w:name w:val="endnote reference"/>
    <w:basedOn w:val="DefaultParagraphFont"/>
    <w:uiPriority w:val="99"/>
    <w:semiHidden/>
    <w:unhideWhenUsed/>
    <w:rsid w:val="00652DE6"/>
    <w:rPr>
      <w:vertAlign w:val="superscript"/>
    </w:rPr>
  </w:style>
  <w:style w:type="character" w:customStyle="1" w:styleId="Heading3Char">
    <w:name w:val="Heading 3 Char"/>
    <w:basedOn w:val="DefaultParagraphFont"/>
    <w:link w:val="Heading3"/>
    <w:uiPriority w:val="9"/>
    <w:rsid w:val="00253FC0"/>
    <w:rPr>
      <w:rFonts w:asciiTheme="majorHAnsi" w:eastAsiaTheme="majorEastAsia" w:hAnsiTheme="majorHAnsi" w:cstheme="majorBidi"/>
      <w:color w:val="1F3763" w:themeColor="accent1" w:themeShade="7F"/>
    </w:rPr>
  </w:style>
  <w:style w:type="paragraph" w:styleId="Revision">
    <w:name w:val="Revision"/>
    <w:hidden/>
    <w:uiPriority w:val="99"/>
    <w:semiHidden/>
    <w:rsid w:val="00346CD8"/>
  </w:style>
  <w:style w:type="character" w:customStyle="1" w:styleId="UnresolvedMention5">
    <w:name w:val="Unresolved Mention5"/>
    <w:basedOn w:val="DefaultParagraphFont"/>
    <w:uiPriority w:val="99"/>
    <w:semiHidden/>
    <w:unhideWhenUsed/>
    <w:rsid w:val="0097209E"/>
    <w:rPr>
      <w:color w:val="605E5C"/>
      <w:shd w:val="clear" w:color="auto" w:fill="E1DFDD"/>
    </w:rPr>
  </w:style>
  <w:style w:type="character" w:customStyle="1" w:styleId="pagedtable-header-name">
    <w:name w:val="pagedtable-header-name"/>
    <w:basedOn w:val="DefaultParagraphFont"/>
    <w:rsid w:val="00A31A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37749">
      <w:bodyDiv w:val="1"/>
      <w:marLeft w:val="0"/>
      <w:marRight w:val="0"/>
      <w:marTop w:val="0"/>
      <w:marBottom w:val="0"/>
      <w:divBdr>
        <w:top w:val="none" w:sz="0" w:space="0" w:color="auto"/>
        <w:left w:val="none" w:sz="0" w:space="0" w:color="auto"/>
        <w:bottom w:val="none" w:sz="0" w:space="0" w:color="auto"/>
        <w:right w:val="none" w:sz="0" w:space="0" w:color="auto"/>
      </w:divBdr>
      <w:divsChild>
        <w:div w:id="1178696149">
          <w:marLeft w:val="0"/>
          <w:marRight w:val="0"/>
          <w:marTop w:val="0"/>
          <w:marBottom w:val="0"/>
          <w:divBdr>
            <w:top w:val="none" w:sz="0" w:space="0" w:color="auto"/>
            <w:left w:val="none" w:sz="0" w:space="0" w:color="auto"/>
            <w:bottom w:val="none" w:sz="0" w:space="0" w:color="auto"/>
            <w:right w:val="none" w:sz="0" w:space="0" w:color="auto"/>
          </w:divBdr>
          <w:divsChild>
            <w:div w:id="163865382">
              <w:marLeft w:val="0"/>
              <w:marRight w:val="0"/>
              <w:marTop w:val="0"/>
              <w:marBottom w:val="0"/>
              <w:divBdr>
                <w:top w:val="none" w:sz="0" w:space="0" w:color="auto"/>
                <w:left w:val="none" w:sz="0" w:space="0" w:color="auto"/>
                <w:bottom w:val="none" w:sz="0" w:space="0" w:color="auto"/>
                <w:right w:val="none" w:sz="0" w:space="0" w:color="auto"/>
              </w:divBdr>
              <w:divsChild>
                <w:div w:id="19381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39264">
      <w:bodyDiv w:val="1"/>
      <w:marLeft w:val="0"/>
      <w:marRight w:val="0"/>
      <w:marTop w:val="0"/>
      <w:marBottom w:val="0"/>
      <w:divBdr>
        <w:top w:val="none" w:sz="0" w:space="0" w:color="auto"/>
        <w:left w:val="none" w:sz="0" w:space="0" w:color="auto"/>
        <w:bottom w:val="none" w:sz="0" w:space="0" w:color="auto"/>
        <w:right w:val="none" w:sz="0" w:space="0" w:color="auto"/>
      </w:divBdr>
      <w:divsChild>
        <w:div w:id="146409226">
          <w:marLeft w:val="0"/>
          <w:marRight w:val="0"/>
          <w:marTop w:val="0"/>
          <w:marBottom w:val="0"/>
          <w:divBdr>
            <w:top w:val="none" w:sz="0" w:space="0" w:color="auto"/>
            <w:left w:val="none" w:sz="0" w:space="0" w:color="auto"/>
            <w:bottom w:val="none" w:sz="0" w:space="0" w:color="auto"/>
            <w:right w:val="none" w:sz="0" w:space="0" w:color="auto"/>
          </w:divBdr>
          <w:divsChild>
            <w:div w:id="685327165">
              <w:marLeft w:val="0"/>
              <w:marRight w:val="0"/>
              <w:marTop w:val="0"/>
              <w:marBottom w:val="0"/>
              <w:divBdr>
                <w:top w:val="none" w:sz="0" w:space="0" w:color="auto"/>
                <w:left w:val="none" w:sz="0" w:space="0" w:color="auto"/>
                <w:bottom w:val="none" w:sz="0" w:space="0" w:color="auto"/>
                <w:right w:val="none" w:sz="0" w:space="0" w:color="auto"/>
              </w:divBdr>
              <w:divsChild>
                <w:div w:id="103646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57680">
      <w:bodyDiv w:val="1"/>
      <w:marLeft w:val="0"/>
      <w:marRight w:val="0"/>
      <w:marTop w:val="0"/>
      <w:marBottom w:val="0"/>
      <w:divBdr>
        <w:top w:val="none" w:sz="0" w:space="0" w:color="auto"/>
        <w:left w:val="none" w:sz="0" w:space="0" w:color="auto"/>
        <w:bottom w:val="none" w:sz="0" w:space="0" w:color="auto"/>
        <w:right w:val="none" w:sz="0" w:space="0" w:color="auto"/>
      </w:divBdr>
    </w:div>
    <w:div w:id="161556658">
      <w:bodyDiv w:val="1"/>
      <w:marLeft w:val="0"/>
      <w:marRight w:val="0"/>
      <w:marTop w:val="0"/>
      <w:marBottom w:val="0"/>
      <w:divBdr>
        <w:top w:val="none" w:sz="0" w:space="0" w:color="auto"/>
        <w:left w:val="none" w:sz="0" w:space="0" w:color="auto"/>
        <w:bottom w:val="none" w:sz="0" w:space="0" w:color="auto"/>
        <w:right w:val="none" w:sz="0" w:space="0" w:color="auto"/>
      </w:divBdr>
    </w:div>
    <w:div w:id="165704888">
      <w:bodyDiv w:val="1"/>
      <w:marLeft w:val="0"/>
      <w:marRight w:val="0"/>
      <w:marTop w:val="0"/>
      <w:marBottom w:val="0"/>
      <w:divBdr>
        <w:top w:val="none" w:sz="0" w:space="0" w:color="auto"/>
        <w:left w:val="none" w:sz="0" w:space="0" w:color="auto"/>
        <w:bottom w:val="none" w:sz="0" w:space="0" w:color="auto"/>
        <w:right w:val="none" w:sz="0" w:space="0" w:color="auto"/>
      </w:divBdr>
      <w:divsChild>
        <w:div w:id="1576279923">
          <w:marLeft w:val="0"/>
          <w:marRight w:val="0"/>
          <w:marTop w:val="0"/>
          <w:marBottom w:val="0"/>
          <w:divBdr>
            <w:top w:val="none" w:sz="0" w:space="0" w:color="auto"/>
            <w:left w:val="none" w:sz="0" w:space="0" w:color="auto"/>
            <w:bottom w:val="none" w:sz="0" w:space="0" w:color="auto"/>
            <w:right w:val="none" w:sz="0" w:space="0" w:color="auto"/>
          </w:divBdr>
          <w:divsChild>
            <w:div w:id="312567050">
              <w:marLeft w:val="0"/>
              <w:marRight w:val="0"/>
              <w:marTop w:val="0"/>
              <w:marBottom w:val="0"/>
              <w:divBdr>
                <w:top w:val="none" w:sz="0" w:space="0" w:color="auto"/>
                <w:left w:val="none" w:sz="0" w:space="0" w:color="auto"/>
                <w:bottom w:val="none" w:sz="0" w:space="0" w:color="auto"/>
                <w:right w:val="none" w:sz="0" w:space="0" w:color="auto"/>
              </w:divBdr>
              <w:divsChild>
                <w:div w:id="37369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28156">
      <w:bodyDiv w:val="1"/>
      <w:marLeft w:val="0"/>
      <w:marRight w:val="0"/>
      <w:marTop w:val="0"/>
      <w:marBottom w:val="0"/>
      <w:divBdr>
        <w:top w:val="none" w:sz="0" w:space="0" w:color="auto"/>
        <w:left w:val="none" w:sz="0" w:space="0" w:color="auto"/>
        <w:bottom w:val="none" w:sz="0" w:space="0" w:color="auto"/>
        <w:right w:val="none" w:sz="0" w:space="0" w:color="auto"/>
      </w:divBdr>
    </w:div>
    <w:div w:id="271784224">
      <w:bodyDiv w:val="1"/>
      <w:marLeft w:val="0"/>
      <w:marRight w:val="0"/>
      <w:marTop w:val="0"/>
      <w:marBottom w:val="0"/>
      <w:divBdr>
        <w:top w:val="none" w:sz="0" w:space="0" w:color="auto"/>
        <w:left w:val="none" w:sz="0" w:space="0" w:color="auto"/>
        <w:bottom w:val="none" w:sz="0" w:space="0" w:color="auto"/>
        <w:right w:val="none" w:sz="0" w:space="0" w:color="auto"/>
      </w:divBdr>
      <w:divsChild>
        <w:div w:id="1192499702">
          <w:marLeft w:val="0"/>
          <w:marRight w:val="0"/>
          <w:marTop w:val="0"/>
          <w:marBottom w:val="0"/>
          <w:divBdr>
            <w:top w:val="none" w:sz="0" w:space="0" w:color="auto"/>
            <w:left w:val="none" w:sz="0" w:space="0" w:color="auto"/>
            <w:bottom w:val="none" w:sz="0" w:space="0" w:color="auto"/>
            <w:right w:val="none" w:sz="0" w:space="0" w:color="auto"/>
          </w:divBdr>
          <w:divsChild>
            <w:div w:id="6905641">
              <w:marLeft w:val="0"/>
              <w:marRight w:val="0"/>
              <w:marTop w:val="0"/>
              <w:marBottom w:val="0"/>
              <w:divBdr>
                <w:top w:val="none" w:sz="0" w:space="0" w:color="auto"/>
                <w:left w:val="none" w:sz="0" w:space="0" w:color="auto"/>
                <w:bottom w:val="none" w:sz="0" w:space="0" w:color="auto"/>
                <w:right w:val="none" w:sz="0" w:space="0" w:color="auto"/>
              </w:divBdr>
              <w:divsChild>
                <w:div w:id="15208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93184">
      <w:bodyDiv w:val="1"/>
      <w:marLeft w:val="0"/>
      <w:marRight w:val="0"/>
      <w:marTop w:val="0"/>
      <w:marBottom w:val="0"/>
      <w:divBdr>
        <w:top w:val="none" w:sz="0" w:space="0" w:color="auto"/>
        <w:left w:val="none" w:sz="0" w:space="0" w:color="auto"/>
        <w:bottom w:val="none" w:sz="0" w:space="0" w:color="auto"/>
        <w:right w:val="none" w:sz="0" w:space="0" w:color="auto"/>
      </w:divBdr>
    </w:div>
    <w:div w:id="319577513">
      <w:bodyDiv w:val="1"/>
      <w:marLeft w:val="0"/>
      <w:marRight w:val="0"/>
      <w:marTop w:val="0"/>
      <w:marBottom w:val="0"/>
      <w:divBdr>
        <w:top w:val="none" w:sz="0" w:space="0" w:color="auto"/>
        <w:left w:val="none" w:sz="0" w:space="0" w:color="auto"/>
        <w:bottom w:val="none" w:sz="0" w:space="0" w:color="auto"/>
        <w:right w:val="none" w:sz="0" w:space="0" w:color="auto"/>
      </w:divBdr>
    </w:div>
    <w:div w:id="381634204">
      <w:bodyDiv w:val="1"/>
      <w:marLeft w:val="0"/>
      <w:marRight w:val="0"/>
      <w:marTop w:val="0"/>
      <w:marBottom w:val="0"/>
      <w:divBdr>
        <w:top w:val="none" w:sz="0" w:space="0" w:color="auto"/>
        <w:left w:val="none" w:sz="0" w:space="0" w:color="auto"/>
        <w:bottom w:val="none" w:sz="0" w:space="0" w:color="auto"/>
        <w:right w:val="none" w:sz="0" w:space="0" w:color="auto"/>
      </w:divBdr>
    </w:div>
    <w:div w:id="424230607">
      <w:bodyDiv w:val="1"/>
      <w:marLeft w:val="0"/>
      <w:marRight w:val="0"/>
      <w:marTop w:val="0"/>
      <w:marBottom w:val="0"/>
      <w:divBdr>
        <w:top w:val="none" w:sz="0" w:space="0" w:color="auto"/>
        <w:left w:val="none" w:sz="0" w:space="0" w:color="auto"/>
        <w:bottom w:val="none" w:sz="0" w:space="0" w:color="auto"/>
        <w:right w:val="none" w:sz="0" w:space="0" w:color="auto"/>
      </w:divBdr>
      <w:divsChild>
        <w:div w:id="1581133504">
          <w:marLeft w:val="0"/>
          <w:marRight w:val="0"/>
          <w:marTop w:val="0"/>
          <w:marBottom w:val="0"/>
          <w:divBdr>
            <w:top w:val="none" w:sz="0" w:space="0" w:color="auto"/>
            <w:left w:val="none" w:sz="0" w:space="0" w:color="auto"/>
            <w:bottom w:val="none" w:sz="0" w:space="0" w:color="auto"/>
            <w:right w:val="none" w:sz="0" w:space="0" w:color="auto"/>
          </w:divBdr>
          <w:divsChild>
            <w:div w:id="2050104868">
              <w:marLeft w:val="0"/>
              <w:marRight w:val="0"/>
              <w:marTop w:val="0"/>
              <w:marBottom w:val="0"/>
              <w:divBdr>
                <w:top w:val="none" w:sz="0" w:space="0" w:color="auto"/>
                <w:left w:val="none" w:sz="0" w:space="0" w:color="auto"/>
                <w:bottom w:val="none" w:sz="0" w:space="0" w:color="auto"/>
                <w:right w:val="none" w:sz="0" w:space="0" w:color="auto"/>
              </w:divBdr>
              <w:divsChild>
                <w:div w:id="11079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277371">
      <w:bodyDiv w:val="1"/>
      <w:marLeft w:val="0"/>
      <w:marRight w:val="0"/>
      <w:marTop w:val="0"/>
      <w:marBottom w:val="0"/>
      <w:divBdr>
        <w:top w:val="none" w:sz="0" w:space="0" w:color="auto"/>
        <w:left w:val="none" w:sz="0" w:space="0" w:color="auto"/>
        <w:bottom w:val="none" w:sz="0" w:space="0" w:color="auto"/>
        <w:right w:val="none" w:sz="0" w:space="0" w:color="auto"/>
      </w:divBdr>
      <w:divsChild>
        <w:div w:id="1973248114">
          <w:marLeft w:val="0"/>
          <w:marRight w:val="0"/>
          <w:marTop w:val="0"/>
          <w:marBottom w:val="0"/>
          <w:divBdr>
            <w:top w:val="none" w:sz="0" w:space="0" w:color="auto"/>
            <w:left w:val="none" w:sz="0" w:space="0" w:color="auto"/>
            <w:bottom w:val="none" w:sz="0" w:space="0" w:color="auto"/>
            <w:right w:val="none" w:sz="0" w:space="0" w:color="auto"/>
          </w:divBdr>
          <w:divsChild>
            <w:div w:id="1721247283">
              <w:marLeft w:val="0"/>
              <w:marRight w:val="0"/>
              <w:marTop w:val="0"/>
              <w:marBottom w:val="0"/>
              <w:divBdr>
                <w:top w:val="none" w:sz="0" w:space="0" w:color="auto"/>
                <w:left w:val="none" w:sz="0" w:space="0" w:color="auto"/>
                <w:bottom w:val="none" w:sz="0" w:space="0" w:color="auto"/>
                <w:right w:val="none" w:sz="0" w:space="0" w:color="auto"/>
              </w:divBdr>
              <w:divsChild>
                <w:div w:id="11465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352549">
      <w:bodyDiv w:val="1"/>
      <w:marLeft w:val="0"/>
      <w:marRight w:val="0"/>
      <w:marTop w:val="0"/>
      <w:marBottom w:val="0"/>
      <w:divBdr>
        <w:top w:val="none" w:sz="0" w:space="0" w:color="auto"/>
        <w:left w:val="none" w:sz="0" w:space="0" w:color="auto"/>
        <w:bottom w:val="none" w:sz="0" w:space="0" w:color="auto"/>
        <w:right w:val="none" w:sz="0" w:space="0" w:color="auto"/>
      </w:divBdr>
      <w:divsChild>
        <w:div w:id="1023704270">
          <w:marLeft w:val="0"/>
          <w:marRight w:val="0"/>
          <w:marTop w:val="0"/>
          <w:marBottom w:val="0"/>
          <w:divBdr>
            <w:top w:val="none" w:sz="0" w:space="0" w:color="auto"/>
            <w:left w:val="none" w:sz="0" w:space="0" w:color="auto"/>
            <w:bottom w:val="none" w:sz="0" w:space="0" w:color="auto"/>
            <w:right w:val="none" w:sz="0" w:space="0" w:color="auto"/>
          </w:divBdr>
          <w:divsChild>
            <w:div w:id="189608371">
              <w:marLeft w:val="0"/>
              <w:marRight w:val="0"/>
              <w:marTop w:val="0"/>
              <w:marBottom w:val="0"/>
              <w:divBdr>
                <w:top w:val="none" w:sz="0" w:space="0" w:color="auto"/>
                <w:left w:val="none" w:sz="0" w:space="0" w:color="auto"/>
                <w:bottom w:val="none" w:sz="0" w:space="0" w:color="auto"/>
                <w:right w:val="none" w:sz="0" w:space="0" w:color="auto"/>
              </w:divBdr>
              <w:divsChild>
                <w:div w:id="42723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5202">
      <w:bodyDiv w:val="1"/>
      <w:marLeft w:val="0"/>
      <w:marRight w:val="0"/>
      <w:marTop w:val="0"/>
      <w:marBottom w:val="0"/>
      <w:divBdr>
        <w:top w:val="none" w:sz="0" w:space="0" w:color="auto"/>
        <w:left w:val="none" w:sz="0" w:space="0" w:color="auto"/>
        <w:bottom w:val="none" w:sz="0" w:space="0" w:color="auto"/>
        <w:right w:val="none" w:sz="0" w:space="0" w:color="auto"/>
      </w:divBdr>
      <w:divsChild>
        <w:div w:id="1604532873">
          <w:marLeft w:val="0"/>
          <w:marRight w:val="0"/>
          <w:marTop w:val="0"/>
          <w:marBottom w:val="0"/>
          <w:divBdr>
            <w:top w:val="none" w:sz="0" w:space="0" w:color="auto"/>
            <w:left w:val="none" w:sz="0" w:space="0" w:color="auto"/>
            <w:bottom w:val="none" w:sz="0" w:space="0" w:color="auto"/>
            <w:right w:val="none" w:sz="0" w:space="0" w:color="auto"/>
          </w:divBdr>
          <w:divsChild>
            <w:div w:id="221016138">
              <w:marLeft w:val="0"/>
              <w:marRight w:val="0"/>
              <w:marTop w:val="0"/>
              <w:marBottom w:val="0"/>
              <w:divBdr>
                <w:top w:val="none" w:sz="0" w:space="0" w:color="auto"/>
                <w:left w:val="none" w:sz="0" w:space="0" w:color="auto"/>
                <w:bottom w:val="none" w:sz="0" w:space="0" w:color="auto"/>
                <w:right w:val="none" w:sz="0" w:space="0" w:color="auto"/>
              </w:divBdr>
              <w:divsChild>
                <w:div w:id="566452474">
                  <w:marLeft w:val="0"/>
                  <w:marRight w:val="0"/>
                  <w:marTop w:val="0"/>
                  <w:marBottom w:val="0"/>
                  <w:divBdr>
                    <w:top w:val="none" w:sz="0" w:space="0" w:color="auto"/>
                    <w:left w:val="none" w:sz="0" w:space="0" w:color="auto"/>
                    <w:bottom w:val="none" w:sz="0" w:space="0" w:color="auto"/>
                    <w:right w:val="none" w:sz="0" w:space="0" w:color="auto"/>
                  </w:divBdr>
                  <w:divsChild>
                    <w:div w:id="15999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179772">
      <w:bodyDiv w:val="1"/>
      <w:marLeft w:val="0"/>
      <w:marRight w:val="0"/>
      <w:marTop w:val="0"/>
      <w:marBottom w:val="0"/>
      <w:divBdr>
        <w:top w:val="none" w:sz="0" w:space="0" w:color="auto"/>
        <w:left w:val="none" w:sz="0" w:space="0" w:color="auto"/>
        <w:bottom w:val="none" w:sz="0" w:space="0" w:color="auto"/>
        <w:right w:val="none" w:sz="0" w:space="0" w:color="auto"/>
      </w:divBdr>
    </w:div>
    <w:div w:id="706762387">
      <w:bodyDiv w:val="1"/>
      <w:marLeft w:val="0"/>
      <w:marRight w:val="0"/>
      <w:marTop w:val="0"/>
      <w:marBottom w:val="0"/>
      <w:divBdr>
        <w:top w:val="none" w:sz="0" w:space="0" w:color="auto"/>
        <w:left w:val="none" w:sz="0" w:space="0" w:color="auto"/>
        <w:bottom w:val="none" w:sz="0" w:space="0" w:color="auto"/>
        <w:right w:val="none" w:sz="0" w:space="0" w:color="auto"/>
      </w:divBdr>
    </w:div>
    <w:div w:id="909272939">
      <w:bodyDiv w:val="1"/>
      <w:marLeft w:val="0"/>
      <w:marRight w:val="0"/>
      <w:marTop w:val="0"/>
      <w:marBottom w:val="0"/>
      <w:divBdr>
        <w:top w:val="none" w:sz="0" w:space="0" w:color="auto"/>
        <w:left w:val="none" w:sz="0" w:space="0" w:color="auto"/>
        <w:bottom w:val="none" w:sz="0" w:space="0" w:color="auto"/>
        <w:right w:val="none" w:sz="0" w:space="0" w:color="auto"/>
      </w:divBdr>
      <w:divsChild>
        <w:div w:id="197010072">
          <w:marLeft w:val="0"/>
          <w:marRight w:val="0"/>
          <w:marTop w:val="0"/>
          <w:marBottom w:val="0"/>
          <w:divBdr>
            <w:top w:val="none" w:sz="0" w:space="0" w:color="auto"/>
            <w:left w:val="none" w:sz="0" w:space="0" w:color="auto"/>
            <w:bottom w:val="none" w:sz="0" w:space="0" w:color="auto"/>
            <w:right w:val="none" w:sz="0" w:space="0" w:color="auto"/>
          </w:divBdr>
          <w:divsChild>
            <w:div w:id="1119493919">
              <w:marLeft w:val="0"/>
              <w:marRight w:val="0"/>
              <w:marTop w:val="0"/>
              <w:marBottom w:val="0"/>
              <w:divBdr>
                <w:top w:val="none" w:sz="0" w:space="0" w:color="auto"/>
                <w:left w:val="none" w:sz="0" w:space="0" w:color="auto"/>
                <w:bottom w:val="none" w:sz="0" w:space="0" w:color="auto"/>
                <w:right w:val="none" w:sz="0" w:space="0" w:color="auto"/>
              </w:divBdr>
              <w:divsChild>
                <w:div w:id="15186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888735">
      <w:bodyDiv w:val="1"/>
      <w:marLeft w:val="0"/>
      <w:marRight w:val="0"/>
      <w:marTop w:val="0"/>
      <w:marBottom w:val="0"/>
      <w:divBdr>
        <w:top w:val="none" w:sz="0" w:space="0" w:color="auto"/>
        <w:left w:val="none" w:sz="0" w:space="0" w:color="auto"/>
        <w:bottom w:val="none" w:sz="0" w:space="0" w:color="auto"/>
        <w:right w:val="none" w:sz="0" w:space="0" w:color="auto"/>
      </w:divBdr>
      <w:divsChild>
        <w:div w:id="1948614149">
          <w:marLeft w:val="0"/>
          <w:marRight w:val="0"/>
          <w:marTop w:val="0"/>
          <w:marBottom w:val="0"/>
          <w:divBdr>
            <w:top w:val="none" w:sz="0" w:space="0" w:color="auto"/>
            <w:left w:val="none" w:sz="0" w:space="0" w:color="auto"/>
            <w:bottom w:val="none" w:sz="0" w:space="0" w:color="auto"/>
            <w:right w:val="none" w:sz="0" w:space="0" w:color="auto"/>
          </w:divBdr>
          <w:divsChild>
            <w:div w:id="1034232731">
              <w:marLeft w:val="0"/>
              <w:marRight w:val="0"/>
              <w:marTop w:val="0"/>
              <w:marBottom w:val="0"/>
              <w:divBdr>
                <w:top w:val="none" w:sz="0" w:space="0" w:color="auto"/>
                <w:left w:val="none" w:sz="0" w:space="0" w:color="auto"/>
                <w:bottom w:val="none" w:sz="0" w:space="0" w:color="auto"/>
                <w:right w:val="none" w:sz="0" w:space="0" w:color="auto"/>
              </w:divBdr>
              <w:divsChild>
                <w:div w:id="168285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785212">
      <w:bodyDiv w:val="1"/>
      <w:marLeft w:val="0"/>
      <w:marRight w:val="0"/>
      <w:marTop w:val="0"/>
      <w:marBottom w:val="0"/>
      <w:divBdr>
        <w:top w:val="none" w:sz="0" w:space="0" w:color="auto"/>
        <w:left w:val="none" w:sz="0" w:space="0" w:color="auto"/>
        <w:bottom w:val="none" w:sz="0" w:space="0" w:color="auto"/>
        <w:right w:val="none" w:sz="0" w:space="0" w:color="auto"/>
      </w:divBdr>
      <w:divsChild>
        <w:div w:id="1122924991">
          <w:marLeft w:val="0"/>
          <w:marRight w:val="0"/>
          <w:marTop w:val="0"/>
          <w:marBottom w:val="0"/>
          <w:divBdr>
            <w:top w:val="none" w:sz="0" w:space="0" w:color="auto"/>
            <w:left w:val="none" w:sz="0" w:space="0" w:color="auto"/>
            <w:bottom w:val="none" w:sz="0" w:space="0" w:color="auto"/>
            <w:right w:val="none" w:sz="0" w:space="0" w:color="auto"/>
          </w:divBdr>
          <w:divsChild>
            <w:div w:id="1054962598">
              <w:marLeft w:val="0"/>
              <w:marRight w:val="0"/>
              <w:marTop w:val="0"/>
              <w:marBottom w:val="0"/>
              <w:divBdr>
                <w:top w:val="none" w:sz="0" w:space="0" w:color="auto"/>
                <w:left w:val="none" w:sz="0" w:space="0" w:color="auto"/>
                <w:bottom w:val="none" w:sz="0" w:space="0" w:color="auto"/>
                <w:right w:val="none" w:sz="0" w:space="0" w:color="auto"/>
              </w:divBdr>
              <w:divsChild>
                <w:div w:id="12996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661297">
      <w:bodyDiv w:val="1"/>
      <w:marLeft w:val="0"/>
      <w:marRight w:val="0"/>
      <w:marTop w:val="0"/>
      <w:marBottom w:val="0"/>
      <w:divBdr>
        <w:top w:val="none" w:sz="0" w:space="0" w:color="auto"/>
        <w:left w:val="none" w:sz="0" w:space="0" w:color="auto"/>
        <w:bottom w:val="none" w:sz="0" w:space="0" w:color="auto"/>
        <w:right w:val="none" w:sz="0" w:space="0" w:color="auto"/>
      </w:divBdr>
      <w:divsChild>
        <w:div w:id="860895578">
          <w:marLeft w:val="0"/>
          <w:marRight w:val="0"/>
          <w:marTop w:val="0"/>
          <w:marBottom w:val="0"/>
          <w:divBdr>
            <w:top w:val="none" w:sz="0" w:space="0" w:color="auto"/>
            <w:left w:val="none" w:sz="0" w:space="0" w:color="auto"/>
            <w:bottom w:val="none" w:sz="0" w:space="0" w:color="auto"/>
            <w:right w:val="none" w:sz="0" w:space="0" w:color="auto"/>
          </w:divBdr>
          <w:divsChild>
            <w:div w:id="845635172">
              <w:marLeft w:val="0"/>
              <w:marRight w:val="0"/>
              <w:marTop w:val="0"/>
              <w:marBottom w:val="0"/>
              <w:divBdr>
                <w:top w:val="none" w:sz="0" w:space="0" w:color="auto"/>
                <w:left w:val="none" w:sz="0" w:space="0" w:color="auto"/>
                <w:bottom w:val="none" w:sz="0" w:space="0" w:color="auto"/>
                <w:right w:val="none" w:sz="0" w:space="0" w:color="auto"/>
              </w:divBdr>
              <w:divsChild>
                <w:div w:id="114670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311796">
      <w:bodyDiv w:val="1"/>
      <w:marLeft w:val="0"/>
      <w:marRight w:val="0"/>
      <w:marTop w:val="0"/>
      <w:marBottom w:val="0"/>
      <w:divBdr>
        <w:top w:val="none" w:sz="0" w:space="0" w:color="auto"/>
        <w:left w:val="none" w:sz="0" w:space="0" w:color="auto"/>
        <w:bottom w:val="none" w:sz="0" w:space="0" w:color="auto"/>
        <w:right w:val="none" w:sz="0" w:space="0" w:color="auto"/>
      </w:divBdr>
      <w:divsChild>
        <w:div w:id="584462581">
          <w:marLeft w:val="0"/>
          <w:marRight w:val="0"/>
          <w:marTop w:val="0"/>
          <w:marBottom w:val="0"/>
          <w:divBdr>
            <w:top w:val="none" w:sz="0" w:space="0" w:color="auto"/>
            <w:left w:val="none" w:sz="0" w:space="0" w:color="auto"/>
            <w:bottom w:val="none" w:sz="0" w:space="0" w:color="auto"/>
            <w:right w:val="none" w:sz="0" w:space="0" w:color="auto"/>
          </w:divBdr>
          <w:divsChild>
            <w:div w:id="1729918755">
              <w:marLeft w:val="0"/>
              <w:marRight w:val="0"/>
              <w:marTop w:val="0"/>
              <w:marBottom w:val="0"/>
              <w:divBdr>
                <w:top w:val="none" w:sz="0" w:space="0" w:color="auto"/>
                <w:left w:val="none" w:sz="0" w:space="0" w:color="auto"/>
                <w:bottom w:val="none" w:sz="0" w:space="0" w:color="auto"/>
                <w:right w:val="none" w:sz="0" w:space="0" w:color="auto"/>
              </w:divBdr>
              <w:divsChild>
                <w:div w:id="59031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775466">
      <w:bodyDiv w:val="1"/>
      <w:marLeft w:val="0"/>
      <w:marRight w:val="0"/>
      <w:marTop w:val="0"/>
      <w:marBottom w:val="0"/>
      <w:divBdr>
        <w:top w:val="none" w:sz="0" w:space="0" w:color="auto"/>
        <w:left w:val="none" w:sz="0" w:space="0" w:color="auto"/>
        <w:bottom w:val="none" w:sz="0" w:space="0" w:color="auto"/>
        <w:right w:val="none" w:sz="0" w:space="0" w:color="auto"/>
      </w:divBdr>
    </w:div>
    <w:div w:id="1542549448">
      <w:bodyDiv w:val="1"/>
      <w:marLeft w:val="0"/>
      <w:marRight w:val="0"/>
      <w:marTop w:val="0"/>
      <w:marBottom w:val="0"/>
      <w:divBdr>
        <w:top w:val="none" w:sz="0" w:space="0" w:color="auto"/>
        <w:left w:val="none" w:sz="0" w:space="0" w:color="auto"/>
        <w:bottom w:val="none" w:sz="0" w:space="0" w:color="auto"/>
        <w:right w:val="none" w:sz="0" w:space="0" w:color="auto"/>
      </w:divBdr>
      <w:divsChild>
        <w:div w:id="1612281823">
          <w:marLeft w:val="0"/>
          <w:marRight w:val="0"/>
          <w:marTop w:val="0"/>
          <w:marBottom w:val="0"/>
          <w:divBdr>
            <w:top w:val="none" w:sz="0" w:space="0" w:color="auto"/>
            <w:left w:val="none" w:sz="0" w:space="0" w:color="auto"/>
            <w:bottom w:val="none" w:sz="0" w:space="0" w:color="auto"/>
            <w:right w:val="none" w:sz="0" w:space="0" w:color="auto"/>
          </w:divBdr>
          <w:divsChild>
            <w:div w:id="184902729">
              <w:marLeft w:val="0"/>
              <w:marRight w:val="0"/>
              <w:marTop w:val="0"/>
              <w:marBottom w:val="0"/>
              <w:divBdr>
                <w:top w:val="none" w:sz="0" w:space="0" w:color="auto"/>
                <w:left w:val="none" w:sz="0" w:space="0" w:color="auto"/>
                <w:bottom w:val="none" w:sz="0" w:space="0" w:color="auto"/>
                <w:right w:val="none" w:sz="0" w:space="0" w:color="auto"/>
              </w:divBdr>
              <w:divsChild>
                <w:div w:id="111374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297059">
      <w:bodyDiv w:val="1"/>
      <w:marLeft w:val="0"/>
      <w:marRight w:val="0"/>
      <w:marTop w:val="0"/>
      <w:marBottom w:val="0"/>
      <w:divBdr>
        <w:top w:val="none" w:sz="0" w:space="0" w:color="auto"/>
        <w:left w:val="none" w:sz="0" w:space="0" w:color="auto"/>
        <w:bottom w:val="none" w:sz="0" w:space="0" w:color="auto"/>
        <w:right w:val="none" w:sz="0" w:space="0" w:color="auto"/>
      </w:divBdr>
    </w:div>
    <w:div w:id="1578905738">
      <w:bodyDiv w:val="1"/>
      <w:marLeft w:val="0"/>
      <w:marRight w:val="0"/>
      <w:marTop w:val="0"/>
      <w:marBottom w:val="0"/>
      <w:divBdr>
        <w:top w:val="none" w:sz="0" w:space="0" w:color="auto"/>
        <w:left w:val="none" w:sz="0" w:space="0" w:color="auto"/>
        <w:bottom w:val="none" w:sz="0" w:space="0" w:color="auto"/>
        <w:right w:val="none" w:sz="0" w:space="0" w:color="auto"/>
      </w:divBdr>
      <w:divsChild>
        <w:div w:id="493766817">
          <w:marLeft w:val="0"/>
          <w:marRight w:val="0"/>
          <w:marTop w:val="0"/>
          <w:marBottom w:val="0"/>
          <w:divBdr>
            <w:top w:val="none" w:sz="0" w:space="0" w:color="auto"/>
            <w:left w:val="none" w:sz="0" w:space="0" w:color="auto"/>
            <w:bottom w:val="none" w:sz="0" w:space="0" w:color="auto"/>
            <w:right w:val="none" w:sz="0" w:space="0" w:color="auto"/>
          </w:divBdr>
          <w:divsChild>
            <w:div w:id="2126121949">
              <w:marLeft w:val="0"/>
              <w:marRight w:val="0"/>
              <w:marTop w:val="0"/>
              <w:marBottom w:val="0"/>
              <w:divBdr>
                <w:top w:val="none" w:sz="0" w:space="0" w:color="auto"/>
                <w:left w:val="none" w:sz="0" w:space="0" w:color="auto"/>
                <w:bottom w:val="none" w:sz="0" w:space="0" w:color="auto"/>
                <w:right w:val="none" w:sz="0" w:space="0" w:color="auto"/>
              </w:divBdr>
            </w:div>
            <w:div w:id="433282220">
              <w:marLeft w:val="0"/>
              <w:marRight w:val="0"/>
              <w:marTop w:val="0"/>
              <w:marBottom w:val="0"/>
              <w:divBdr>
                <w:top w:val="none" w:sz="0" w:space="0" w:color="auto"/>
                <w:left w:val="none" w:sz="0" w:space="0" w:color="auto"/>
                <w:bottom w:val="none" w:sz="0" w:space="0" w:color="auto"/>
                <w:right w:val="none" w:sz="0" w:space="0" w:color="auto"/>
              </w:divBdr>
            </w:div>
            <w:div w:id="1129543383">
              <w:marLeft w:val="0"/>
              <w:marRight w:val="0"/>
              <w:marTop w:val="0"/>
              <w:marBottom w:val="0"/>
              <w:divBdr>
                <w:top w:val="none" w:sz="0" w:space="0" w:color="auto"/>
                <w:left w:val="none" w:sz="0" w:space="0" w:color="auto"/>
                <w:bottom w:val="none" w:sz="0" w:space="0" w:color="auto"/>
                <w:right w:val="none" w:sz="0" w:space="0" w:color="auto"/>
              </w:divBdr>
            </w:div>
            <w:div w:id="944463772">
              <w:marLeft w:val="0"/>
              <w:marRight w:val="0"/>
              <w:marTop w:val="0"/>
              <w:marBottom w:val="0"/>
              <w:divBdr>
                <w:top w:val="none" w:sz="0" w:space="0" w:color="auto"/>
                <w:left w:val="none" w:sz="0" w:space="0" w:color="auto"/>
                <w:bottom w:val="none" w:sz="0" w:space="0" w:color="auto"/>
                <w:right w:val="none" w:sz="0" w:space="0" w:color="auto"/>
              </w:divBdr>
            </w:div>
            <w:div w:id="358968241">
              <w:marLeft w:val="0"/>
              <w:marRight w:val="0"/>
              <w:marTop w:val="0"/>
              <w:marBottom w:val="0"/>
              <w:divBdr>
                <w:top w:val="none" w:sz="0" w:space="0" w:color="auto"/>
                <w:left w:val="none" w:sz="0" w:space="0" w:color="auto"/>
                <w:bottom w:val="none" w:sz="0" w:space="0" w:color="auto"/>
                <w:right w:val="none" w:sz="0" w:space="0" w:color="auto"/>
              </w:divBdr>
            </w:div>
          </w:divsChild>
        </w:div>
        <w:div w:id="88933745">
          <w:marLeft w:val="0"/>
          <w:marRight w:val="0"/>
          <w:marTop w:val="0"/>
          <w:marBottom w:val="0"/>
          <w:divBdr>
            <w:top w:val="none" w:sz="0" w:space="0" w:color="auto"/>
            <w:left w:val="none" w:sz="0" w:space="0" w:color="auto"/>
            <w:bottom w:val="none" w:sz="0" w:space="0" w:color="auto"/>
            <w:right w:val="none" w:sz="0" w:space="0" w:color="auto"/>
          </w:divBdr>
          <w:divsChild>
            <w:div w:id="1262762227">
              <w:marLeft w:val="0"/>
              <w:marRight w:val="0"/>
              <w:marTop w:val="0"/>
              <w:marBottom w:val="0"/>
              <w:divBdr>
                <w:top w:val="none" w:sz="0" w:space="0" w:color="auto"/>
                <w:left w:val="none" w:sz="0" w:space="0" w:color="auto"/>
                <w:bottom w:val="none" w:sz="0" w:space="0" w:color="auto"/>
                <w:right w:val="none" w:sz="0" w:space="0" w:color="auto"/>
              </w:divBdr>
            </w:div>
            <w:div w:id="1824465772">
              <w:marLeft w:val="0"/>
              <w:marRight w:val="0"/>
              <w:marTop w:val="0"/>
              <w:marBottom w:val="0"/>
              <w:divBdr>
                <w:top w:val="none" w:sz="0" w:space="0" w:color="auto"/>
                <w:left w:val="none" w:sz="0" w:space="0" w:color="auto"/>
                <w:bottom w:val="none" w:sz="0" w:space="0" w:color="auto"/>
                <w:right w:val="none" w:sz="0" w:space="0" w:color="auto"/>
              </w:divBdr>
            </w:div>
          </w:divsChild>
        </w:div>
        <w:div w:id="1701666051">
          <w:marLeft w:val="0"/>
          <w:marRight w:val="0"/>
          <w:marTop w:val="0"/>
          <w:marBottom w:val="0"/>
          <w:divBdr>
            <w:top w:val="none" w:sz="0" w:space="0" w:color="auto"/>
            <w:left w:val="none" w:sz="0" w:space="0" w:color="auto"/>
            <w:bottom w:val="none" w:sz="0" w:space="0" w:color="auto"/>
            <w:right w:val="none" w:sz="0" w:space="0" w:color="auto"/>
          </w:divBdr>
          <w:divsChild>
            <w:div w:id="997152982">
              <w:marLeft w:val="0"/>
              <w:marRight w:val="0"/>
              <w:marTop w:val="0"/>
              <w:marBottom w:val="0"/>
              <w:divBdr>
                <w:top w:val="none" w:sz="0" w:space="0" w:color="auto"/>
                <w:left w:val="none" w:sz="0" w:space="0" w:color="auto"/>
                <w:bottom w:val="none" w:sz="0" w:space="0" w:color="auto"/>
                <w:right w:val="none" w:sz="0" w:space="0" w:color="auto"/>
              </w:divBdr>
            </w:div>
            <w:div w:id="436797981">
              <w:marLeft w:val="0"/>
              <w:marRight w:val="0"/>
              <w:marTop w:val="0"/>
              <w:marBottom w:val="0"/>
              <w:divBdr>
                <w:top w:val="none" w:sz="0" w:space="0" w:color="auto"/>
                <w:left w:val="none" w:sz="0" w:space="0" w:color="auto"/>
                <w:bottom w:val="none" w:sz="0" w:space="0" w:color="auto"/>
                <w:right w:val="none" w:sz="0" w:space="0" w:color="auto"/>
              </w:divBdr>
            </w:div>
            <w:div w:id="2013220901">
              <w:marLeft w:val="0"/>
              <w:marRight w:val="0"/>
              <w:marTop w:val="0"/>
              <w:marBottom w:val="0"/>
              <w:divBdr>
                <w:top w:val="none" w:sz="0" w:space="0" w:color="auto"/>
                <w:left w:val="none" w:sz="0" w:space="0" w:color="auto"/>
                <w:bottom w:val="none" w:sz="0" w:space="0" w:color="auto"/>
                <w:right w:val="none" w:sz="0" w:space="0" w:color="auto"/>
              </w:divBdr>
            </w:div>
            <w:div w:id="76234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0890">
      <w:bodyDiv w:val="1"/>
      <w:marLeft w:val="0"/>
      <w:marRight w:val="0"/>
      <w:marTop w:val="0"/>
      <w:marBottom w:val="0"/>
      <w:divBdr>
        <w:top w:val="none" w:sz="0" w:space="0" w:color="auto"/>
        <w:left w:val="none" w:sz="0" w:space="0" w:color="auto"/>
        <w:bottom w:val="none" w:sz="0" w:space="0" w:color="auto"/>
        <w:right w:val="none" w:sz="0" w:space="0" w:color="auto"/>
      </w:divBdr>
      <w:divsChild>
        <w:div w:id="1663701099">
          <w:marLeft w:val="0"/>
          <w:marRight w:val="0"/>
          <w:marTop w:val="0"/>
          <w:marBottom w:val="0"/>
          <w:divBdr>
            <w:top w:val="none" w:sz="0" w:space="0" w:color="auto"/>
            <w:left w:val="none" w:sz="0" w:space="0" w:color="auto"/>
            <w:bottom w:val="none" w:sz="0" w:space="0" w:color="auto"/>
            <w:right w:val="none" w:sz="0" w:space="0" w:color="auto"/>
          </w:divBdr>
          <w:divsChild>
            <w:div w:id="1459911828">
              <w:marLeft w:val="0"/>
              <w:marRight w:val="0"/>
              <w:marTop w:val="0"/>
              <w:marBottom w:val="0"/>
              <w:divBdr>
                <w:top w:val="none" w:sz="0" w:space="0" w:color="auto"/>
                <w:left w:val="none" w:sz="0" w:space="0" w:color="auto"/>
                <w:bottom w:val="none" w:sz="0" w:space="0" w:color="auto"/>
                <w:right w:val="none" w:sz="0" w:space="0" w:color="auto"/>
              </w:divBdr>
              <w:divsChild>
                <w:div w:id="20008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558988">
      <w:bodyDiv w:val="1"/>
      <w:marLeft w:val="0"/>
      <w:marRight w:val="0"/>
      <w:marTop w:val="0"/>
      <w:marBottom w:val="0"/>
      <w:divBdr>
        <w:top w:val="none" w:sz="0" w:space="0" w:color="auto"/>
        <w:left w:val="none" w:sz="0" w:space="0" w:color="auto"/>
        <w:bottom w:val="none" w:sz="0" w:space="0" w:color="auto"/>
        <w:right w:val="none" w:sz="0" w:space="0" w:color="auto"/>
      </w:divBdr>
      <w:divsChild>
        <w:div w:id="1779448158">
          <w:marLeft w:val="0"/>
          <w:marRight w:val="0"/>
          <w:marTop w:val="0"/>
          <w:marBottom w:val="0"/>
          <w:divBdr>
            <w:top w:val="none" w:sz="0" w:space="0" w:color="auto"/>
            <w:left w:val="none" w:sz="0" w:space="0" w:color="auto"/>
            <w:bottom w:val="none" w:sz="0" w:space="0" w:color="auto"/>
            <w:right w:val="none" w:sz="0" w:space="0" w:color="auto"/>
          </w:divBdr>
          <w:divsChild>
            <w:div w:id="503055319">
              <w:marLeft w:val="0"/>
              <w:marRight w:val="0"/>
              <w:marTop w:val="0"/>
              <w:marBottom w:val="0"/>
              <w:divBdr>
                <w:top w:val="none" w:sz="0" w:space="0" w:color="auto"/>
                <w:left w:val="none" w:sz="0" w:space="0" w:color="auto"/>
                <w:bottom w:val="none" w:sz="0" w:space="0" w:color="auto"/>
                <w:right w:val="none" w:sz="0" w:space="0" w:color="auto"/>
              </w:divBdr>
              <w:divsChild>
                <w:div w:id="6716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133046">
      <w:bodyDiv w:val="1"/>
      <w:marLeft w:val="0"/>
      <w:marRight w:val="0"/>
      <w:marTop w:val="0"/>
      <w:marBottom w:val="0"/>
      <w:divBdr>
        <w:top w:val="none" w:sz="0" w:space="0" w:color="auto"/>
        <w:left w:val="none" w:sz="0" w:space="0" w:color="auto"/>
        <w:bottom w:val="none" w:sz="0" w:space="0" w:color="auto"/>
        <w:right w:val="none" w:sz="0" w:space="0" w:color="auto"/>
      </w:divBdr>
    </w:div>
    <w:div w:id="1742292699">
      <w:bodyDiv w:val="1"/>
      <w:marLeft w:val="0"/>
      <w:marRight w:val="0"/>
      <w:marTop w:val="0"/>
      <w:marBottom w:val="0"/>
      <w:divBdr>
        <w:top w:val="none" w:sz="0" w:space="0" w:color="auto"/>
        <w:left w:val="none" w:sz="0" w:space="0" w:color="auto"/>
        <w:bottom w:val="none" w:sz="0" w:space="0" w:color="auto"/>
        <w:right w:val="none" w:sz="0" w:space="0" w:color="auto"/>
      </w:divBdr>
      <w:divsChild>
        <w:div w:id="1518273435">
          <w:marLeft w:val="0"/>
          <w:marRight w:val="0"/>
          <w:marTop w:val="0"/>
          <w:marBottom w:val="0"/>
          <w:divBdr>
            <w:top w:val="none" w:sz="0" w:space="0" w:color="auto"/>
            <w:left w:val="none" w:sz="0" w:space="0" w:color="auto"/>
            <w:bottom w:val="none" w:sz="0" w:space="0" w:color="auto"/>
            <w:right w:val="none" w:sz="0" w:space="0" w:color="auto"/>
          </w:divBdr>
          <w:divsChild>
            <w:div w:id="2068410668">
              <w:marLeft w:val="0"/>
              <w:marRight w:val="0"/>
              <w:marTop w:val="0"/>
              <w:marBottom w:val="0"/>
              <w:divBdr>
                <w:top w:val="none" w:sz="0" w:space="0" w:color="auto"/>
                <w:left w:val="none" w:sz="0" w:space="0" w:color="auto"/>
                <w:bottom w:val="none" w:sz="0" w:space="0" w:color="auto"/>
                <w:right w:val="none" w:sz="0" w:space="0" w:color="auto"/>
              </w:divBdr>
              <w:divsChild>
                <w:div w:id="174695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441639">
      <w:bodyDiv w:val="1"/>
      <w:marLeft w:val="0"/>
      <w:marRight w:val="0"/>
      <w:marTop w:val="0"/>
      <w:marBottom w:val="0"/>
      <w:divBdr>
        <w:top w:val="none" w:sz="0" w:space="0" w:color="auto"/>
        <w:left w:val="none" w:sz="0" w:space="0" w:color="auto"/>
        <w:bottom w:val="none" w:sz="0" w:space="0" w:color="auto"/>
        <w:right w:val="none" w:sz="0" w:space="0" w:color="auto"/>
      </w:divBdr>
    </w:div>
    <w:div w:id="1834563564">
      <w:bodyDiv w:val="1"/>
      <w:marLeft w:val="0"/>
      <w:marRight w:val="0"/>
      <w:marTop w:val="0"/>
      <w:marBottom w:val="0"/>
      <w:divBdr>
        <w:top w:val="none" w:sz="0" w:space="0" w:color="auto"/>
        <w:left w:val="none" w:sz="0" w:space="0" w:color="auto"/>
        <w:bottom w:val="none" w:sz="0" w:space="0" w:color="auto"/>
        <w:right w:val="none" w:sz="0" w:space="0" w:color="auto"/>
      </w:divBdr>
      <w:divsChild>
        <w:div w:id="260721118">
          <w:marLeft w:val="0"/>
          <w:marRight w:val="0"/>
          <w:marTop w:val="0"/>
          <w:marBottom w:val="0"/>
          <w:divBdr>
            <w:top w:val="none" w:sz="0" w:space="0" w:color="auto"/>
            <w:left w:val="none" w:sz="0" w:space="0" w:color="auto"/>
            <w:bottom w:val="none" w:sz="0" w:space="0" w:color="auto"/>
            <w:right w:val="none" w:sz="0" w:space="0" w:color="auto"/>
          </w:divBdr>
          <w:divsChild>
            <w:div w:id="1208682604">
              <w:marLeft w:val="0"/>
              <w:marRight w:val="0"/>
              <w:marTop w:val="0"/>
              <w:marBottom w:val="0"/>
              <w:divBdr>
                <w:top w:val="none" w:sz="0" w:space="0" w:color="auto"/>
                <w:left w:val="none" w:sz="0" w:space="0" w:color="auto"/>
                <w:bottom w:val="none" w:sz="0" w:space="0" w:color="auto"/>
                <w:right w:val="none" w:sz="0" w:space="0" w:color="auto"/>
              </w:divBdr>
              <w:divsChild>
                <w:div w:id="142187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76704">
      <w:bodyDiv w:val="1"/>
      <w:marLeft w:val="0"/>
      <w:marRight w:val="0"/>
      <w:marTop w:val="0"/>
      <w:marBottom w:val="0"/>
      <w:divBdr>
        <w:top w:val="none" w:sz="0" w:space="0" w:color="auto"/>
        <w:left w:val="none" w:sz="0" w:space="0" w:color="auto"/>
        <w:bottom w:val="none" w:sz="0" w:space="0" w:color="auto"/>
        <w:right w:val="none" w:sz="0" w:space="0" w:color="auto"/>
      </w:divBdr>
      <w:divsChild>
        <w:div w:id="180438410">
          <w:marLeft w:val="0"/>
          <w:marRight w:val="0"/>
          <w:marTop w:val="0"/>
          <w:marBottom w:val="0"/>
          <w:divBdr>
            <w:top w:val="none" w:sz="0" w:space="0" w:color="auto"/>
            <w:left w:val="none" w:sz="0" w:space="0" w:color="auto"/>
            <w:bottom w:val="none" w:sz="0" w:space="0" w:color="auto"/>
            <w:right w:val="none" w:sz="0" w:space="0" w:color="auto"/>
          </w:divBdr>
          <w:divsChild>
            <w:div w:id="1944261697">
              <w:marLeft w:val="0"/>
              <w:marRight w:val="0"/>
              <w:marTop w:val="0"/>
              <w:marBottom w:val="0"/>
              <w:divBdr>
                <w:top w:val="none" w:sz="0" w:space="0" w:color="auto"/>
                <w:left w:val="none" w:sz="0" w:space="0" w:color="auto"/>
                <w:bottom w:val="none" w:sz="0" w:space="0" w:color="auto"/>
                <w:right w:val="none" w:sz="0" w:space="0" w:color="auto"/>
              </w:divBdr>
              <w:divsChild>
                <w:div w:id="1474828009">
                  <w:marLeft w:val="0"/>
                  <w:marRight w:val="0"/>
                  <w:marTop w:val="0"/>
                  <w:marBottom w:val="0"/>
                  <w:divBdr>
                    <w:top w:val="none" w:sz="0" w:space="0" w:color="auto"/>
                    <w:left w:val="none" w:sz="0" w:space="0" w:color="auto"/>
                    <w:bottom w:val="none" w:sz="0" w:space="0" w:color="auto"/>
                    <w:right w:val="none" w:sz="0" w:space="0" w:color="auto"/>
                  </w:divBdr>
                  <w:divsChild>
                    <w:div w:id="113895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197490">
      <w:bodyDiv w:val="1"/>
      <w:marLeft w:val="0"/>
      <w:marRight w:val="0"/>
      <w:marTop w:val="0"/>
      <w:marBottom w:val="0"/>
      <w:divBdr>
        <w:top w:val="none" w:sz="0" w:space="0" w:color="auto"/>
        <w:left w:val="none" w:sz="0" w:space="0" w:color="auto"/>
        <w:bottom w:val="none" w:sz="0" w:space="0" w:color="auto"/>
        <w:right w:val="none" w:sz="0" w:space="0" w:color="auto"/>
      </w:divBdr>
    </w:div>
    <w:div w:id="1938245550">
      <w:bodyDiv w:val="1"/>
      <w:marLeft w:val="0"/>
      <w:marRight w:val="0"/>
      <w:marTop w:val="0"/>
      <w:marBottom w:val="0"/>
      <w:divBdr>
        <w:top w:val="none" w:sz="0" w:space="0" w:color="auto"/>
        <w:left w:val="none" w:sz="0" w:space="0" w:color="auto"/>
        <w:bottom w:val="none" w:sz="0" w:space="0" w:color="auto"/>
        <w:right w:val="none" w:sz="0" w:space="0" w:color="auto"/>
      </w:divBdr>
    </w:div>
    <w:div w:id="1997686262">
      <w:bodyDiv w:val="1"/>
      <w:marLeft w:val="0"/>
      <w:marRight w:val="0"/>
      <w:marTop w:val="0"/>
      <w:marBottom w:val="0"/>
      <w:divBdr>
        <w:top w:val="none" w:sz="0" w:space="0" w:color="auto"/>
        <w:left w:val="none" w:sz="0" w:space="0" w:color="auto"/>
        <w:bottom w:val="none" w:sz="0" w:space="0" w:color="auto"/>
        <w:right w:val="none" w:sz="0" w:space="0" w:color="auto"/>
      </w:divBdr>
      <w:divsChild>
        <w:div w:id="735055569">
          <w:marLeft w:val="0"/>
          <w:marRight w:val="0"/>
          <w:marTop w:val="0"/>
          <w:marBottom w:val="0"/>
          <w:divBdr>
            <w:top w:val="none" w:sz="0" w:space="0" w:color="auto"/>
            <w:left w:val="none" w:sz="0" w:space="0" w:color="auto"/>
            <w:bottom w:val="none" w:sz="0" w:space="0" w:color="auto"/>
            <w:right w:val="none" w:sz="0" w:space="0" w:color="auto"/>
          </w:divBdr>
          <w:divsChild>
            <w:div w:id="233902339">
              <w:marLeft w:val="0"/>
              <w:marRight w:val="0"/>
              <w:marTop w:val="0"/>
              <w:marBottom w:val="0"/>
              <w:divBdr>
                <w:top w:val="none" w:sz="0" w:space="0" w:color="auto"/>
                <w:left w:val="none" w:sz="0" w:space="0" w:color="auto"/>
                <w:bottom w:val="none" w:sz="0" w:space="0" w:color="auto"/>
                <w:right w:val="none" w:sz="0" w:space="0" w:color="auto"/>
              </w:divBdr>
              <w:divsChild>
                <w:div w:id="61756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332142">
      <w:bodyDiv w:val="1"/>
      <w:marLeft w:val="0"/>
      <w:marRight w:val="0"/>
      <w:marTop w:val="0"/>
      <w:marBottom w:val="0"/>
      <w:divBdr>
        <w:top w:val="none" w:sz="0" w:space="0" w:color="auto"/>
        <w:left w:val="none" w:sz="0" w:space="0" w:color="auto"/>
        <w:bottom w:val="none" w:sz="0" w:space="0" w:color="auto"/>
        <w:right w:val="none" w:sz="0" w:space="0" w:color="auto"/>
      </w:divBdr>
      <w:divsChild>
        <w:div w:id="54473808">
          <w:marLeft w:val="0"/>
          <w:marRight w:val="0"/>
          <w:marTop w:val="0"/>
          <w:marBottom w:val="0"/>
          <w:divBdr>
            <w:top w:val="none" w:sz="0" w:space="0" w:color="auto"/>
            <w:left w:val="none" w:sz="0" w:space="0" w:color="auto"/>
            <w:bottom w:val="none" w:sz="0" w:space="0" w:color="auto"/>
            <w:right w:val="none" w:sz="0" w:space="0" w:color="auto"/>
          </w:divBdr>
          <w:divsChild>
            <w:div w:id="1598096928">
              <w:marLeft w:val="0"/>
              <w:marRight w:val="0"/>
              <w:marTop w:val="0"/>
              <w:marBottom w:val="0"/>
              <w:divBdr>
                <w:top w:val="none" w:sz="0" w:space="0" w:color="auto"/>
                <w:left w:val="none" w:sz="0" w:space="0" w:color="auto"/>
                <w:bottom w:val="none" w:sz="0" w:space="0" w:color="auto"/>
                <w:right w:val="none" w:sz="0" w:space="0" w:color="auto"/>
              </w:divBdr>
              <w:divsChild>
                <w:div w:id="1886209835">
                  <w:marLeft w:val="0"/>
                  <w:marRight w:val="0"/>
                  <w:marTop w:val="0"/>
                  <w:marBottom w:val="0"/>
                  <w:divBdr>
                    <w:top w:val="none" w:sz="0" w:space="0" w:color="auto"/>
                    <w:left w:val="none" w:sz="0" w:space="0" w:color="auto"/>
                    <w:bottom w:val="none" w:sz="0" w:space="0" w:color="auto"/>
                    <w:right w:val="none" w:sz="0" w:space="0" w:color="auto"/>
                  </w:divBdr>
                  <w:divsChild>
                    <w:div w:id="47861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microsoft.com/office/2011/relationships/commentsExtended" Target="commentsExtended.xml"/><Relationship Id="rId18" Type="http://schemas.openxmlformats.org/officeDocument/2006/relationships/hyperlink" Target="https://www.presidency.ucsb.edu"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chart" Target="charts/chart2.xm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presidency.ucsb.edu" TargetMode="External"/><Relationship Id="rId20" Type="http://schemas.openxmlformats.org/officeDocument/2006/relationships/image" Target="media/image6.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5.png"/><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chart" Target="charts/chart3.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s://www.presidency.ucsb.edu/documents/executive-order-12022-national-commission-for-the-review-antitrust-laws-and-procedures" TargetMode="External"/><Relationship Id="rId13" Type="http://schemas.openxmlformats.org/officeDocument/2006/relationships/hyperlink" Target="https://www.presidency.ucsb.edu/documents/republican-party-platform-1980" TargetMode="External"/><Relationship Id="rId18" Type="http://schemas.openxmlformats.org/officeDocument/2006/relationships/hyperlink" Target="https://pra.digital.gov/clearance-process/" TargetMode="External"/><Relationship Id="rId3" Type="http://schemas.openxmlformats.org/officeDocument/2006/relationships/hyperlink" Target="https://www.presidency.ucsb.edu/documents/annual-message-the-congress-the-state-the-union-14" TargetMode="External"/><Relationship Id="rId7" Type="http://schemas.openxmlformats.org/officeDocument/2006/relationships/hyperlink" Target="https://www.presidency.ucsb.edu/documents/the-state-the-union-annual-message-the-congress-2" TargetMode="External"/><Relationship Id="rId12" Type="http://schemas.openxmlformats.org/officeDocument/2006/relationships/hyperlink" Target="https://www.presidency.ucsb.edu/documents/republican-party-platform-1968" TargetMode="External"/><Relationship Id="rId17" Type="http://schemas.openxmlformats.org/officeDocument/2006/relationships/hyperlink" Target="https://www.citizen.org/article/ftc-big-tech-revolving-door-problem-report/" TargetMode="External"/><Relationship Id="rId2" Type="http://schemas.openxmlformats.org/officeDocument/2006/relationships/hyperlink" Target="https://www.presidency.ucsb.edu/documents/state-the-union-message-congress" TargetMode="External"/><Relationship Id="rId16" Type="http://schemas.openxmlformats.org/officeDocument/2006/relationships/hyperlink" Target="https://www.presidency.ucsb.edu/documents/republican-party-platform-1996" TargetMode="External"/><Relationship Id="rId1" Type="http://schemas.openxmlformats.org/officeDocument/2006/relationships/hyperlink" Target="https://fred.stlouisfed.org/series/GDPC1" TargetMode="External"/><Relationship Id="rId6" Type="http://schemas.openxmlformats.org/officeDocument/2006/relationships/hyperlink" Target="https://www.presidency.ucsb.edu/documents/address-before-joint-session-the-congress-reporting-the-state-the-union" TargetMode="External"/><Relationship Id="rId11" Type="http://schemas.openxmlformats.org/officeDocument/2006/relationships/hyperlink" Target="https://www.presidency.ucsb.edu/documents/republican-party-platform-1972" TargetMode="External"/><Relationship Id="rId5" Type="http://schemas.openxmlformats.org/officeDocument/2006/relationships/hyperlink" Target="https://www.presidency.ucsb.edu/documents/annual-message-the-congress-the-state-the-union-4" TargetMode="External"/><Relationship Id="rId15" Type="http://schemas.openxmlformats.org/officeDocument/2006/relationships/hyperlink" Target="https://www.presidency.ucsb.edu/documents/republican-party-platform-1992" TargetMode="External"/><Relationship Id="rId10" Type="http://schemas.openxmlformats.org/officeDocument/2006/relationships/hyperlink" Target="https://www.presidency.ucsb.edu/documents/1964-democratic-party-platform" TargetMode="External"/><Relationship Id="rId4" Type="http://schemas.openxmlformats.org/officeDocument/2006/relationships/hyperlink" Target="https://www.presidency.ucsb.edu/documents/annual-message-the-congress-the-state-the-union-7" TargetMode="External"/><Relationship Id="rId9" Type="http://schemas.openxmlformats.org/officeDocument/2006/relationships/hyperlink" Target="https://www.presidency.ucsb.edu/documents/the-state-the-union-annual-message-the-congress-1" TargetMode="External"/><Relationship Id="rId14" Type="http://schemas.openxmlformats.org/officeDocument/2006/relationships/hyperlink" Target="https://www.presidency.ucsb.edu/documents/republican-party-platform-198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filippolancieri\Dropbox\Antitrust%20enforcement%20project\Data%20sourcing\Part%201%20-%20Policy\Speeches%20+%20Party%20Platform%20-%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filippolancieri\Dropbox\Antitrust%20enforcement%20project\Data%20sourcing\Part%201%20-%20Policy\Speeches%20+%20Party%20Platform%20-%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filippolancieri\Desktop\ETH\Papers\Paper%202%20-%20Capture%20and%20Antitrust\Supreme%20Court%20Char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References to Monopoly and Antitrust in Inaugural and State of the Union Speeches - per President (1932-today)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'Total Speeches + Party P'!$C$11</c:f>
              <c:strCache>
                <c:ptCount val="1"/>
                <c:pt idx="0">
                  <c:v>Monopoly</c:v>
                </c:pt>
              </c:strCache>
            </c:strRef>
          </c:tx>
          <c:spPr>
            <a:solidFill>
              <a:schemeClr val="accent1"/>
            </a:solidFill>
            <a:ln>
              <a:noFill/>
            </a:ln>
            <a:effectLst/>
          </c:spPr>
          <c:invertIfNegative val="0"/>
          <c:cat>
            <c:strRef>
              <c:f>'Total Speeches + Party P'!$B$12:$B$26</c:f>
              <c:strCache>
                <c:ptCount val="15"/>
                <c:pt idx="0">
                  <c:v>FDR</c:v>
                </c:pt>
                <c:pt idx="1">
                  <c:v>Truman</c:v>
                </c:pt>
                <c:pt idx="2">
                  <c:v>Eisenhower</c:v>
                </c:pt>
                <c:pt idx="3">
                  <c:v>Kennedy</c:v>
                </c:pt>
                <c:pt idx="4">
                  <c:v>LBJ</c:v>
                </c:pt>
                <c:pt idx="5">
                  <c:v>Nixon</c:v>
                </c:pt>
                <c:pt idx="6">
                  <c:v>Ford</c:v>
                </c:pt>
                <c:pt idx="7">
                  <c:v>Carter</c:v>
                </c:pt>
                <c:pt idx="8">
                  <c:v>Reagan</c:v>
                </c:pt>
                <c:pt idx="9">
                  <c:v>GHWB</c:v>
                </c:pt>
                <c:pt idx="10">
                  <c:v>Clinton</c:v>
                </c:pt>
                <c:pt idx="11">
                  <c:v>GWB</c:v>
                </c:pt>
                <c:pt idx="12">
                  <c:v>Obama</c:v>
                </c:pt>
                <c:pt idx="13">
                  <c:v>Trump</c:v>
                </c:pt>
                <c:pt idx="14">
                  <c:v>Biden</c:v>
                </c:pt>
              </c:strCache>
            </c:strRef>
          </c:cat>
          <c:val>
            <c:numRef>
              <c:f>'Total Speeches + Party P'!$C$12:$C$26</c:f>
              <c:numCache>
                <c:formatCode>General</c:formatCode>
                <c:ptCount val="15"/>
                <c:pt idx="0">
                  <c:v>7</c:v>
                </c:pt>
                <c:pt idx="1">
                  <c:v>16</c:v>
                </c:pt>
                <c:pt idx="2">
                  <c:v>1</c:v>
                </c:pt>
                <c:pt idx="3">
                  <c:v>1</c:v>
                </c:pt>
                <c:pt idx="4">
                  <c:v>0</c:v>
                </c:pt>
                <c:pt idx="5">
                  <c:v>0</c:v>
                </c:pt>
                <c:pt idx="6">
                  <c:v>0</c:v>
                </c:pt>
                <c:pt idx="7">
                  <c:v>1</c:v>
                </c:pt>
                <c:pt idx="8">
                  <c:v>0</c:v>
                </c:pt>
                <c:pt idx="9">
                  <c:v>0</c:v>
                </c:pt>
                <c:pt idx="10">
                  <c:v>0</c:v>
                </c:pt>
                <c:pt idx="11">
                  <c:v>0</c:v>
                </c:pt>
                <c:pt idx="12">
                  <c:v>0</c:v>
                </c:pt>
                <c:pt idx="13">
                  <c:v>0</c:v>
                </c:pt>
                <c:pt idx="14">
                  <c:v>0</c:v>
                </c:pt>
              </c:numCache>
            </c:numRef>
          </c:val>
          <c:extLst>
            <c:ext xmlns:c16="http://schemas.microsoft.com/office/drawing/2014/chart" uri="{C3380CC4-5D6E-409C-BE32-E72D297353CC}">
              <c16:uniqueId val="{00000000-B300-2F46-AE2E-F6DE7FEA6AC6}"/>
            </c:ext>
          </c:extLst>
        </c:ser>
        <c:ser>
          <c:idx val="1"/>
          <c:order val="1"/>
          <c:tx>
            <c:strRef>
              <c:f>'Total Speeches + Party P'!$D$11</c:f>
              <c:strCache>
                <c:ptCount val="1"/>
                <c:pt idx="0">
                  <c:v>Antitrust</c:v>
                </c:pt>
              </c:strCache>
            </c:strRef>
          </c:tx>
          <c:spPr>
            <a:solidFill>
              <a:schemeClr val="accent2"/>
            </a:solidFill>
            <a:ln>
              <a:noFill/>
            </a:ln>
            <a:effectLst/>
          </c:spPr>
          <c:invertIfNegative val="0"/>
          <c:cat>
            <c:strRef>
              <c:f>'Total Speeches + Party P'!$B$12:$B$26</c:f>
              <c:strCache>
                <c:ptCount val="15"/>
                <c:pt idx="0">
                  <c:v>FDR</c:v>
                </c:pt>
                <c:pt idx="1">
                  <c:v>Truman</c:v>
                </c:pt>
                <c:pt idx="2">
                  <c:v>Eisenhower</c:v>
                </c:pt>
                <c:pt idx="3">
                  <c:v>Kennedy</c:v>
                </c:pt>
                <c:pt idx="4">
                  <c:v>LBJ</c:v>
                </c:pt>
                <c:pt idx="5">
                  <c:v>Nixon</c:v>
                </c:pt>
                <c:pt idx="6">
                  <c:v>Ford</c:v>
                </c:pt>
                <c:pt idx="7">
                  <c:v>Carter</c:v>
                </c:pt>
                <c:pt idx="8">
                  <c:v>Reagan</c:v>
                </c:pt>
                <c:pt idx="9">
                  <c:v>GHWB</c:v>
                </c:pt>
                <c:pt idx="10">
                  <c:v>Clinton</c:v>
                </c:pt>
                <c:pt idx="11">
                  <c:v>GWB</c:v>
                </c:pt>
                <c:pt idx="12">
                  <c:v>Obama</c:v>
                </c:pt>
                <c:pt idx="13">
                  <c:v>Trump</c:v>
                </c:pt>
                <c:pt idx="14">
                  <c:v>Biden</c:v>
                </c:pt>
              </c:strCache>
            </c:strRef>
          </c:cat>
          <c:val>
            <c:numRef>
              <c:f>'Total Speeches + Party P'!$D$12:$D$26</c:f>
              <c:numCache>
                <c:formatCode>General</c:formatCode>
                <c:ptCount val="15"/>
                <c:pt idx="0">
                  <c:v>1</c:v>
                </c:pt>
                <c:pt idx="1">
                  <c:v>5</c:v>
                </c:pt>
                <c:pt idx="2">
                  <c:v>1</c:v>
                </c:pt>
                <c:pt idx="3">
                  <c:v>0</c:v>
                </c:pt>
                <c:pt idx="4">
                  <c:v>0</c:v>
                </c:pt>
                <c:pt idx="5">
                  <c:v>0</c:v>
                </c:pt>
                <c:pt idx="6">
                  <c:v>1</c:v>
                </c:pt>
                <c:pt idx="7">
                  <c:v>19</c:v>
                </c:pt>
                <c:pt idx="8">
                  <c:v>0</c:v>
                </c:pt>
                <c:pt idx="9">
                  <c:v>0</c:v>
                </c:pt>
                <c:pt idx="10">
                  <c:v>0</c:v>
                </c:pt>
                <c:pt idx="11">
                  <c:v>0</c:v>
                </c:pt>
                <c:pt idx="12">
                  <c:v>0</c:v>
                </c:pt>
                <c:pt idx="13">
                  <c:v>0</c:v>
                </c:pt>
                <c:pt idx="14">
                  <c:v>0</c:v>
                </c:pt>
              </c:numCache>
            </c:numRef>
          </c:val>
          <c:extLst>
            <c:ext xmlns:c16="http://schemas.microsoft.com/office/drawing/2014/chart" uri="{C3380CC4-5D6E-409C-BE32-E72D297353CC}">
              <c16:uniqueId val="{00000001-B300-2F46-AE2E-F6DE7FEA6AC6}"/>
            </c:ext>
          </c:extLst>
        </c:ser>
        <c:dLbls>
          <c:showLegendKey val="0"/>
          <c:showVal val="0"/>
          <c:showCatName val="0"/>
          <c:showSerName val="0"/>
          <c:showPercent val="0"/>
          <c:showBubbleSize val="0"/>
        </c:dLbls>
        <c:gapWidth val="150"/>
        <c:overlap val="100"/>
        <c:axId val="535775328"/>
        <c:axId val="535777008"/>
      </c:barChart>
      <c:catAx>
        <c:axId val="535775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777008"/>
        <c:crosses val="autoZero"/>
        <c:auto val="1"/>
        <c:lblAlgn val="ctr"/>
        <c:lblOffset val="100"/>
        <c:noMultiLvlLbl val="0"/>
      </c:catAx>
      <c:valAx>
        <c:axId val="53577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775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References to Monopoly+Antitrust - Party</a:t>
            </a:r>
            <a:r>
              <a:rPr lang="en-US" baseline="0"/>
              <a:t> Platforms per Election (1932-today)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'Total Speeches + Party P'!$C$28</c:f>
              <c:strCache>
                <c:ptCount val="1"/>
                <c:pt idx="0">
                  <c:v>Democratic</c:v>
                </c:pt>
              </c:strCache>
            </c:strRef>
          </c:tx>
          <c:spPr>
            <a:solidFill>
              <a:schemeClr val="accent1"/>
            </a:solidFill>
            <a:ln>
              <a:noFill/>
            </a:ln>
            <a:effectLst/>
          </c:spPr>
          <c:invertIfNegative val="0"/>
          <c:cat>
            <c:strRef>
              <c:f>'Total Speeches + Party P'!$B$29:$B$51</c:f>
              <c:strCache>
                <c:ptCount val="23"/>
                <c:pt idx="0">
                  <c:v>1932 - FDR</c:v>
                </c:pt>
                <c:pt idx="1">
                  <c:v>1936 - FDR</c:v>
                </c:pt>
                <c:pt idx="2">
                  <c:v>1940 - FDR</c:v>
                </c:pt>
                <c:pt idx="3">
                  <c:v>1944 - FDR</c:v>
                </c:pt>
                <c:pt idx="4">
                  <c:v>1948 - Truman</c:v>
                </c:pt>
                <c:pt idx="5">
                  <c:v>1952 - Eisenhower</c:v>
                </c:pt>
                <c:pt idx="6">
                  <c:v>1956 - Eisenhower</c:v>
                </c:pt>
                <c:pt idx="7">
                  <c:v>1960 - Kennedy</c:v>
                </c:pt>
                <c:pt idx="8">
                  <c:v>1964 - LBJ</c:v>
                </c:pt>
                <c:pt idx="9">
                  <c:v>1968 - Nixon</c:v>
                </c:pt>
                <c:pt idx="10">
                  <c:v>1972 - Nixon</c:v>
                </c:pt>
                <c:pt idx="11">
                  <c:v>1976 - Carter</c:v>
                </c:pt>
                <c:pt idx="12">
                  <c:v>1980 - Reagan</c:v>
                </c:pt>
                <c:pt idx="13">
                  <c:v>1984 - Reagan</c:v>
                </c:pt>
                <c:pt idx="14">
                  <c:v>1988 - Bush</c:v>
                </c:pt>
                <c:pt idx="15">
                  <c:v>1992 - Clinton</c:v>
                </c:pt>
                <c:pt idx="16">
                  <c:v>1996 - Clinton</c:v>
                </c:pt>
                <c:pt idx="17">
                  <c:v>2000 - GWB</c:v>
                </c:pt>
                <c:pt idx="18">
                  <c:v>2004 - GWB</c:v>
                </c:pt>
                <c:pt idx="19">
                  <c:v>2008 - Obama</c:v>
                </c:pt>
                <c:pt idx="20">
                  <c:v>2012 - Obama</c:v>
                </c:pt>
                <c:pt idx="21">
                  <c:v>2016 - Trump</c:v>
                </c:pt>
                <c:pt idx="22">
                  <c:v>2020 - Biden</c:v>
                </c:pt>
              </c:strCache>
            </c:strRef>
          </c:cat>
          <c:val>
            <c:numRef>
              <c:f>'Total Speeches + Party P'!$C$29:$C$51</c:f>
              <c:numCache>
                <c:formatCode>General</c:formatCode>
                <c:ptCount val="23"/>
                <c:pt idx="0">
                  <c:v>3</c:v>
                </c:pt>
                <c:pt idx="1">
                  <c:v>5</c:v>
                </c:pt>
                <c:pt idx="2">
                  <c:v>4</c:v>
                </c:pt>
                <c:pt idx="3">
                  <c:v>2</c:v>
                </c:pt>
                <c:pt idx="4">
                  <c:v>4</c:v>
                </c:pt>
                <c:pt idx="5">
                  <c:v>5</c:v>
                </c:pt>
                <c:pt idx="6">
                  <c:v>13</c:v>
                </c:pt>
                <c:pt idx="7">
                  <c:v>8</c:v>
                </c:pt>
                <c:pt idx="8">
                  <c:v>4</c:v>
                </c:pt>
                <c:pt idx="9">
                  <c:v>2</c:v>
                </c:pt>
                <c:pt idx="10">
                  <c:v>8</c:v>
                </c:pt>
                <c:pt idx="11">
                  <c:v>4</c:v>
                </c:pt>
                <c:pt idx="12">
                  <c:v>13</c:v>
                </c:pt>
                <c:pt idx="13">
                  <c:v>4</c:v>
                </c:pt>
                <c:pt idx="14">
                  <c:v>2</c:v>
                </c:pt>
                <c:pt idx="15">
                  <c:v>0</c:v>
                </c:pt>
                <c:pt idx="16">
                  <c:v>0</c:v>
                </c:pt>
                <c:pt idx="17">
                  <c:v>0</c:v>
                </c:pt>
                <c:pt idx="18">
                  <c:v>0</c:v>
                </c:pt>
                <c:pt idx="19">
                  <c:v>0</c:v>
                </c:pt>
                <c:pt idx="20">
                  <c:v>0</c:v>
                </c:pt>
                <c:pt idx="21">
                  <c:v>5</c:v>
                </c:pt>
                <c:pt idx="22">
                  <c:v>4</c:v>
                </c:pt>
              </c:numCache>
            </c:numRef>
          </c:val>
          <c:extLst>
            <c:ext xmlns:c16="http://schemas.microsoft.com/office/drawing/2014/chart" uri="{C3380CC4-5D6E-409C-BE32-E72D297353CC}">
              <c16:uniqueId val="{00000000-1127-7A41-9895-0B6821F4E17B}"/>
            </c:ext>
          </c:extLst>
        </c:ser>
        <c:ser>
          <c:idx val="1"/>
          <c:order val="1"/>
          <c:tx>
            <c:strRef>
              <c:f>'Total Speeches + Party P'!$D$28</c:f>
              <c:strCache>
                <c:ptCount val="1"/>
                <c:pt idx="0">
                  <c:v>Republican</c:v>
                </c:pt>
              </c:strCache>
            </c:strRef>
          </c:tx>
          <c:spPr>
            <a:solidFill>
              <a:schemeClr val="accent2"/>
            </a:solidFill>
            <a:ln>
              <a:noFill/>
            </a:ln>
            <a:effectLst/>
          </c:spPr>
          <c:invertIfNegative val="0"/>
          <c:cat>
            <c:strRef>
              <c:f>'Total Speeches + Party P'!$B$29:$B$51</c:f>
              <c:strCache>
                <c:ptCount val="23"/>
                <c:pt idx="0">
                  <c:v>1932 - FDR</c:v>
                </c:pt>
                <c:pt idx="1">
                  <c:v>1936 - FDR</c:v>
                </c:pt>
                <c:pt idx="2">
                  <c:v>1940 - FDR</c:v>
                </c:pt>
                <c:pt idx="3">
                  <c:v>1944 - FDR</c:v>
                </c:pt>
                <c:pt idx="4">
                  <c:v>1948 - Truman</c:v>
                </c:pt>
                <c:pt idx="5">
                  <c:v>1952 - Eisenhower</c:v>
                </c:pt>
                <c:pt idx="6">
                  <c:v>1956 - Eisenhower</c:v>
                </c:pt>
                <c:pt idx="7">
                  <c:v>1960 - Kennedy</c:v>
                </c:pt>
                <c:pt idx="8">
                  <c:v>1964 - LBJ</c:v>
                </c:pt>
                <c:pt idx="9">
                  <c:v>1968 - Nixon</c:v>
                </c:pt>
                <c:pt idx="10">
                  <c:v>1972 - Nixon</c:v>
                </c:pt>
                <c:pt idx="11">
                  <c:v>1976 - Carter</c:v>
                </c:pt>
                <c:pt idx="12">
                  <c:v>1980 - Reagan</c:v>
                </c:pt>
                <c:pt idx="13">
                  <c:v>1984 - Reagan</c:v>
                </c:pt>
                <c:pt idx="14">
                  <c:v>1988 - Bush</c:v>
                </c:pt>
                <c:pt idx="15">
                  <c:v>1992 - Clinton</c:v>
                </c:pt>
                <c:pt idx="16">
                  <c:v>1996 - Clinton</c:v>
                </c:pt>
                <c:pt idx="17">
                  <c:v>2000 - GWB</c:v>
                </c:pt>
                <c:pt idx="18">
                  <c:v>2004 - GWB</c:v>
                </c:pt>
                <c:pt idx="19">
                  <c:v>2008 - Obama</c:v>
                </c:pt>
                <c:pt idx="20">
                  <c:v>2012 - Obama</c:v>
                </c:pt>
                <c:pt idx="21">
                  <c:v>2016 - Trump</c:v>
                </c:pt>
                <c:pt idx="22">
                  <c:v>2020 - Biden</c:v>
                </c:pt>
              </c:strCache>
            </c:strRef>
          </c:cat>
          <c:val>
            <c:numRef>
              <c:f>'Total Speeches + Party P'!$D$29:$D$51</c:f>
              <c:numCache>
                <c:formatCode>General</c:formatCode>
                <c:ptCount val="23"/>
                <c:pt idx="0">
                  <c:v>1</c:v>
                </c:pt>
                <c:pt idx="1">
                  <c:v>6</c:v>
                </c:pt>
                <c:pt idx="2">
                  <c:v>4</c:v>
                </c:pt>
                <c:pt idx="3">
                  <c:v>2</c:v>
                </c:pt>
                <c:pt idx="4">
                  <c:v>1</c:v>
                </c:pt>
                <c:pt idx="5">
                  <c:v>4</c:v>
                </c:pt>
                <c:pt idx="6">
                  <c:v>5</c:v>
                </c:pt>
                <c:pt idx="7">
                  <c:v>1</c:v>
                </c:pt>
                <c:pt idx="8">
                  <c:v>3</c:v>
                </c:pt>
                <c:pt idx="9">
                  <c:v>2</c:v>
                </c:pt>
                <c:pt idx="10">
                  <c:v>3</c:v>
                </c:pt>
                <c:pt idx="11">
                  <c:v>3</c:v>
                </c:pt>
                <c:pt idx="12">
                  <c:v>1</c:v>
                </c:pt>
                <c:pt idx="13">
                  <c:v>2</c:v>
                </c:pt>
                <c:pt idx="14">
                  <c:v>2</c:v>
                </c:pt>
                <c:pt idx="15">
                  <c:v>3</c:v>
                </c:pt>
                <c:pt idx="16">
                  <c:v>2</c:v>
                </c:pt>
                <c:pt idx="17">
                  <c:v>1</c:v>
                </c:pt>
                <c:pt idx="18">
                  <c:v>0</c:v>
                </c:pt>
                <c:pt idx="19">
                  <c:v>1</c:v>
                </c:pt>
                <c:pt idx="20">
                  <c:v>0</c:v>
                </c:pt>
                <c:pt idx="21">
                  <c:v>2</c:v>
                </c:pt>
                <c:pt idx="22">
                  <c:v>0</c:v>
                </c:pt>
              </c:numCache>
            </c:numRef>
          </c:val>
          <c:extLst>
            <c:ext xmlns:c16="http://schemas.microsoft.com/office/drawing/2014/chart" uri="{C3380CC4-5D6E-409C-BE32-E72D297353CC}">
              <c16:uniqueId val="{00000001-1127-7A41-9895-0B6821F4E17B}"/>
            </c:ext>
          </c:extLst>
        </c:ser>
        <c:dLbls>
          <c:showLegendKey val="0"/>
          <c:showVal val="0"/>
          <c:showCatName val="0"/>
          <c:showSerName val="0"/>
          <c:showPercent val="0"/>
          <c:showBubbleSize val="0"/>
        </c:dLbls>
        <c:gapWidth val="219"/>
        <c:overlap val="-27"/>
        <c:axId val="872834224"/>
        <c:axId val="872836736"/>
      </c:barChart>
      <c:catAx>
        <c:axId val="87283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2836736"/>
        <c:crosses val="autoZero"/>
        <c:auto val="1"/>
        <c:lblAlgn val="ctr"/>
        <c:lblOffset val="100"/>
        <c:noMultiLvlLbl val="0"/>
      </c:catAx>
      <c:valAx>
        <c:axId val="872836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72834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Total References to Antitrust/Monopol in direct Q&amp;A Sessions, </a:t>
            </a:r>
          </a:p>
          <a:p>
            <a:pPr>
              <a:defRPr/>
            </a:pPr>
            <a:r>
              <a:rPr lang="en-US" sz="1800" b="0" i="0" baseline="0">
                <a:effectLst/>
              </a:rPr>
              <a:t>per Supreme Court Nominee - since 1930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'Main Chart'!$M$1</c:f>
              <c:strCache>
                <c:ptCount val="1"/>
                <c:pt idx="0">
                  <c:v>Total</c:v>
                </c:pt>
              </c:strCache>
            </c:strRef>
          </c:tx>
          <c:spPr>
            <a:solidFill>
              <a:schemeClr val="accent1"/>
            </a:solidFill>
            <a:ln>
              <a:noFill/>
            </a:ln>
            <a:effectLst/>
          </c:spPr>
          <c:invertIfNegative val="0"/>
          <c:cat>
            <c:strRef>
              <c:f>'Main Chart'!$A$2:$A$47</c:f>
              <c:strCache>
                <c:ptCount val="46"/>
                <c:pt idx="0">
                  <c:v>Hughes, Charles Evans</c:v>
                </c:pt>
                <c:pt idx="1">
                  <c:v>Cardozo, Benjamin Nathan</c:v>
                </c:pt>
                <c:pt idx="2">
                  <c:v>Roberts, Owen J. </c:v>
                </c:pt>
                <c:pt idx="3">
                  <c:v>Black, Hugo Lafayette</c:v>
                </c:pt>
                <c:pt idx="4">
                  <c:v>Reed, Stanley Forman</c:v>
                </c:pt>
                <c:pt idx="5">
                  <c:v>Frankfurter, Felix</c:v>
                </c:pt>
                <c:pt idx="6">
                  <c:v>Douglas, William Orville</c:v>
                </c:pt>
                <c:pt idx="7">
                  <c:v>Murphy, Frank</c:v>
                </c:pt>
                <c:pt idx="8">
                  <c:v>Stone, Harlan Fiske</c:v>
                </c:pt>
                <c:pt idx="9">
                  <c:v>Byrnes, James Francis</c:v>
                </c:pt>
                <c:pt idx="10">
                  <c:v>Jackson, Robert Houghwout</c:v>
                </c:pt>
                <c:pt idx="11">
                  <c:v>Rutledge, Wiley Blount</c:v>
                </c:pt>
                <c:pt idx="12">
                  <c:v>Burton, Harold Hitz</c:v>
                </c:pt>
                <c:pt idx="13">
                  <c:v>Vinson, Fred Moore</c:v>
                </c:pt>
                <c:pt idx="14">
                  <c:v>Clark, Tom Campbell</c:v>
                </c:pt>
                <c:pt idx="15">
                  <c:v>Minton, Sherman</c:v>
                </c:pt>
                <c:pt idx="16">
                  <c:v>Warren, Earl</c:v>
                </c:pt>
                <c:pt idx="17">
                  <c:v>Harlan, John Marshall</c:v>
                </c:pt>
                <c:pt idx="18">
                  <c:v>Brennan, William J., Jr.</c:v>
                </c:pt>
                <c:pt idx="19">
                  <c:v>Whittaker, Charles Evans</c:v>
                </c:pt>
                <c:pt idx="20">
                  <c:v>Stewart, Potter</c:v>
                </c:pt>
                <c:pt idx="21">
                  <c:v>White, Byron Raymond</c:v>
                </c:pt>
                <c:pt idx="22">
                  <c:v>Goldberg, Arthur Joseph</c:v>
                </c:pt>
                <c:pt idx="23">
                  <c:v>Fortas, Abe</c:v>
                </c:pt>
                <c:pt idx="24">
                  <c:v>Marshall, Thurgood</c:v>
                </c:pt>
                <c:pt idx="25">
                  <c:v>Burger, Warren Earl</c:v>
                </c:pt>
                <c:pt idx="26">
                  <c:v>Blackmun, Harry A.</c:v>
                </c:pt>
                <c:pt idx="27">
                  <c:v>Powell, Lewis F., Jr.</c:v>
                </c:pt>
                <c:pt idx="28">
                  <c:v>Rehnquist, William H.</c:v>
                </c:pt>
                <c:pt idx="29">
                  <c:v>Stevens, John Paul</c:v>
                </c:pt>
                <c:pt idx="30">
                  <c:v>O'Connor, Sandra Day</c:v>
                </c:pt>
                <c:pt idx="31">
                  <c:v>Scalia, Antonin</c:v>
                </c:pt>
                <c:pt idx="32">
                  <c:v>Bork, Robert (Failed)</c:v>
                </c:pt>
                <c:pt idx="33">
                  <c:v>Ginsburg, Douglas (never off. Nominataed)</c:v>
                </c:pt>
                <c:pt idx="34">
                  <c:v>Kennedy, Anthony M.</c:v>
                </c:pt>
                <c:pt idx="35">
                  <c:v>Souter, David H.</c:v>
                </c:pt>
                <c:pt idx="36">
                  <c:v>Thomas, Clarence</c:v>
                </c:pt>
                <c:pt idx="37">
                  <c:v>Ginsburg, Ruth Bader</c:v>
                </c:pt>
                <c:pt idx="38">
                  <c:v>Breyer, Stephen G.</c:v>
                </c:pt>
                <c:pt idx="39">
                  <c:v>Roberts, John G., Jr.</c:v>
                </c:pt>
                <c:pt idx="40">
                  <c:v>Alito, Samuel A., Jr.</c:v>
                </c:pt>
                <c:pt idx="41">
                  <c:v>Sotomayor, Sonia</c:v>
                </c:pt>
                <c:pt idx="42">
                  <c:v>Kagan, Elena</c:v>
                </c:pt>
                <c:pt idx="43">
                  <c:v>Gorsuch, Neil M.</c:v>
                </c:pt>
                <c:pt idx="44">
                  <c:v>Kavanaugh, Brett M.</c:v>
                </c:pt>
                <c:pt idx="45">
                  <c:v>Barrett, Amy Coney</c:v>
                </c:pt>
              </c:strCache>
            </c:strRef>
          </c:cat>
          <c:val>
            <c:numRef>
              <c:f>'Main Chart'!$M$2:$M$47</c:f>
              <c:numCache>
                <c:formatCode>0</c:formatCode>
                <c:ptCount val="46"/>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3</c:v>
                </c:pt>
                <c:pt idx="16">
                  <c:v>0</c:v>
                </c:pt>
                <c:pt idx="17">
                  <c:v>5</c:v>
                </c:pt>
                <c:pt idx="18">
                  <c:v>0</c:v>
                </c:pt>
                <c:pt idx="19">
                  <c:v>0</c:v>
                </c:pt>
                <c:pt idx="20">
                  <c:v>0</c:v>
                </c:pt>
                <c:pt idx="21">
                  <c:v>3</c:v>
                </c:pt>
                <c:pt idx="22">
                  <c:v>0</c:v>
                </c:pt>
                <c:pt idx="23">
                  <c:v>1</c:v>
                </c:pt>
                <c:pt idx="24">
                  <c:v>0</c:v>
                </c:pt>
                <c:pt idx="25">
                  <c:v>0</c:v>
                </c:pt>
                <c:pt idx="26">
                  <c:v>0</c:v>
                </c:pt>
                <c:pt idx="27">
                  <c:v>0</c:v>
                </c:pt>
                <c:pt idx="28">
                  <c:v>1</c:v>
                </c:pt>
                <c:pt idx="29">
                  <c:v>5</c:v>
                </c:pt>
                <c:pt idx="30">
                  <c:v>5</c:v>
                </c:pt>
                <c:pt idx="31">
                  <c:v>5</c:v>
                </c:pt>
                <c:pt idx="32">
                  <c:v>70</c:v>
                </c:pt>
                <c:pt idx="33">
                  <c:v>0</c:v>
                </c:pt>
                <c:pt idx="34">
                  <c:v>39</c:v>
                </c:pt>
                <c:pt idx="35">
                  <c:v>15</c:v>
                </c:pt>
                <c:pt idx="36">
                  <c:v>25</c:v>
                </c:pt>
                <c:pt idx="37">
                  <c:v>31</c:v>
                </c:pt>
                <c:pt idx="38">
                  <c:v>83</c:v>
                </c:pt>
                <c:pt idx="39">
                  <c:v>27</c:v>
                </c:pt>
                <c:pt idx="40">
                  <c:v>12</c:v>
                </c:pt>
                <c:pt idx="41">
                  <c:v>35</c:v>
                </c:pt>
                <c:pt idx="42">
                  <c:v>27</c:v>
                </c:pt>
                <c:pt idx="43">
                  <c:v>40</c:v>
                </c:pt>
                <c:pt idx="44">
                  <c:v>9</c:v>
                </c:pt>
                <c:pt idx="45">
                  <c:v>14</c:v>
                </c:pt>
              </c:numCache>
            </c:numRef>
          </c:val>
          <c:extLst>
            <c:ext xmlns:c16="http://schemas.microsoft.com/office/drawing/2014/chart" uri="{C3380CC4-5D6E-409C-BE32-E72D297353CC}">
              <c16:uniqueId val="{00000000-CD74-FB48-BDBE-46EC1EB780D1}"/>
            </c:ext>
          </c:extLst>
        </c:ser>
        <c:dLbls>
          <c:showLegendKey val="0"/>
          <c:showVal val="0"/>
          <c:showCatName val="0"/>
          <c:showSerName val="0"/>
          <c:showPercent val="0"/>
          <c:showBubbleSize val="0"/>
        </c:dLbls>
        <c:gapWidth val="219"/>
        <c:overlap val="-27"/>
        <c:axId val="1410910415"/>
        <c:axId val="1287800063"/>
      </c:barChart>
      <c:catAx>
        <c:axId val="141091041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800063"/>
        <c:crosses val="autoZero"/>
        <c:auto val="1"/>
        <c:lblAlgn val="ctr"/>
        <c:lblOffset val="100"/>
        <c:noMultiLvlLbl val="0"/>
      </c:catAx>
      <c:valAx>
        <c:axId val="128780006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09104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FBEDC-0D72-D74B-90D9-F3CEC733E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36</Pages>
  <Words>12730</Words>
  <Characters>72565</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Filippo Lancieri</dc:creator>
  <cp:keywords/>
  <dc:description/>
  <cp:lastModifiedBy>Sima Niondi</cp:lastModifiedBy>
  <cp:revision>20</cp:revision>
  <cp:lastPrinted>2021-05-01T15:17:00Z</cp:lastPrinted>
  <dcterms:created xsi:type="dcterms:W3CDTF">2021-10-11T16:43:00Z</dcterms:created>
  <dcterms:modified xsi:type="dcterms:W3CDTF">2021-10-12T21:01:00Z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id="FGQwO0g5"/&gt;&lt;style id="http://www.zotero.org/styles/chicago-fullnote-bibliography" locale="en-US" hasBibliography="1" bibliographyStyleHasBeenSet="0"/&gt;&lt;prefs&gt;&lt;pref name="fieldType" value="Field"</vt:lpwstr>
  </property>
  <property fmtid="{D5CDD505-2E9C-101B-9397-08002B2CF9AE}" pid="3" name="ZOTERO_PREF_2">
    <vt:lpwstr>/&gt;&lt;pref name="automaticJournalAbbreviations" value="true"/&gt;&lt;pref name="noteType" value="1"/&gt;&lt;pref name="delayCitationUpdates" value="true"/&gt;&lt;/prefs&gt;&lt;/data&gt;</vt:lpwstr>
  </property>
</Properties>
</file>